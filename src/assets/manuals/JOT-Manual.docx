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2ECCA2" w14:textId="77777777" w:rsidR="00380463" w:rsidRDefault="00380463">
      <w:pPr>
        <w:pStyle w:val="Title"/>
        <w:rPr>
          <w:lang w:val="en-GB"/>
        </w:rPr>
      </w:pPr>
    </w:p>
    <w:p w14:paraId="055AE8B2" w14:textId="77777777" w:rsidR="008F4E7B" w:rsidRDefault="008F4E7B" w:rsidP="008F4E7B">
      <w:pPr>
        <w:pStyle w:val="Title"/>
      </w:pPr>
      <w:r>
        <w:t xml:space="preserve">Job </w:t>
      </w:r>
      <w:proofErr w:type="spellStart"/>
      <w:r>
        <w:t>Offer</w:t>
      </w:r>
      <w:proofErr w:type="spellEnd"/>
      <w:r>
        <w:t xml:space="preserve"> </w:t>
      </w:r>
      <w:proofErr w:type="spellStart"/>
      <w:r>
        <w:t>Tool</w:t>
      </w:r>
      <w:proofErr w:type="spellEnd"/>
      <w:r>
        <w:t xml:space="preserve"> (JOT)</w:t>
      </w:r>
    </w:p>
    <w:p w14:paraId="10702858" w14:textId="77777777" w:rsidR="00E0797C" w:rsidRPr="00DF31DA" w:rsidRDefault="00E0797C" w:rsidP="00E0797C">
      <w:pPr>
        <w:pStyle w:val="Title"/>
        <w:rPr>
          <w:color w:val="808080" w:themeColor="background1" w:themeShade="80"/>
          <w:sz w:val="52"/>
          <w:szCs w:val="52"/>
          <w:lang w:val="en-GB"/>
        </w:rPr>
      </w:pPr>
      <w:r>
        <w:rPr>
          <w:color w:val="808080" w:themeColor="background1" w:themeShade="80"/>
          <w:sz w:val="52"/>
          <w:szCs w:val="52"/>
          <w:lang w:val="en-GB"/>
        </w:rPr>
        <w:t>UCGIS</w:t>
      </w:r>
      <w:r w:rsidRPr="00DF31DA">
        <w:rPr>
          <w:color w:val="808080" w:themeColor="background1" w:themeShade="80"/>
          <w:sz w:val="52"/>
          <w:szCs w:val="52"/>
          <w:lang w:val="en-GB"/>
        </w:rPr>
        <w:t xml:space="preserve"> Tools User guides</w:t>
      </w:r>
    </w:p>
    <w:p w14:paraId="36C11584" w14:textId="77777777" w:rsidR="00380463" w:rsidRDefault="00380463" w:rsidP="00380463">
      <w:pPr>
        <w:rPr>
          <w:lang w:val="en-GB"/>
        </w:rPr>
      </w:pPr>
    </w:p>
    <w:p w14:paraId="68EF5539" w14:textId="77777777" w:rsidR="00C35129" w:rsidRDefault="00C35129" w:rsidP="00380463">
      <w:pPr>
        <w:rPr>
          <w:lang w:val="en-GB"/>
        </w:rPr>
      </w:pPr>
    </w:p>
    <w:p w14:paraId="20B9C051" w14:textId="77777777" w:rsidR="00380463" w:rsidRPr="00380463" w:rsidRDefault="00380463" w:rsidP="00380463">
      <w:pPr>
        <w:rPr>
          <w:lang w:val="en-GB"/>
        </w:rPr>
      </w:pPr>
    </w:p>
    <w:sdt>
      <w:sdtPr>
        <w:rPr>
          <w:rStyle w:val="IntenseReference"/>
          <w:b w:val="0"/>
          <w:bCs w:val="0"/>
          <w:smallCaps w:val="0"/>
          <w:color w:val="365F91" w:themeColor="accent1" w:themeShade="BF"/>
          <w:spacing w:val="0"/>
        </w:rPr>
        <w:id w:val="-403681110"/>
        <w:docPartObj>
          <w:docPartGallery w:val="Table of Contents"/>
          <w:docPartUnique/>
        </w:docPartObj>
      </w:sdtPr>
      <w:sdtEndPr>
        <w:rPr>
          <w:rStyle w:val="DefaultParagraphFont"/>
          <w:rFonts w:ascii="Calibri" w:eastAsia="Calibri" w:hAnsi="Calibri" w:cs="Calibri"/>
          <w:color w:val="auto"/>
          <w:sz w:val="24"/>
          <w:szCs w:val="24"/>
          <w:lang w:val="en-GB"/>
        </w:rPr>
      </w:sdtEndPr>
      <w:sdtContent>
        <w:p w14:paraId="33A72DF3" w14:textId="77777777" w:rsidR="0007614B" w:rsidRPr="006B3241" w:rsidRDefault="00BF57DE" w:rsidP="003E3F67">
          <w:pPr>
            <w:pStyle w:val="TOCHeading"/>
            <w:rPr>
              <w:rFonts w:ascii="Calibri" w:eastAsia="Calibri" w:hAnsi="Calibri" w:cs="Calibri"/>
              <w:b/>
              <w:bCs/>
              <w:color w:val="0070C0"/>
              <w:lang w:val="en-GB"/>
            </w:rPr>
          </w:pPr>
          <w:r w:rsidRPr="006B3241">
            <w:rPr>
              <w:rFonts w:ascii="Calibri" w:eastAsia="Calibri" w:hAnsi="Calibri" w:cs="Calibri"/>
              <w:b/>
              <w:bCs/>
              <w:color w:val="0070C0"/>
              <w:lang w:val="en-GB"/>
            </w:rPr>
            <w:t>Table of Content</w:t>
          </w:r>
        </w:p>
        <w:p w14:paraId="12D65D76" w14:textId="430ABD15" w:rsidR="008F4E7B" w:rsidRPr="008F4E7B" w:rsidRDefault="003E468C">
          <w:pPr>
            <w:pStyle w:val="TOC2"/>
            <w:tabs>
              <w:tab w:val="right" w:leader="dot" w:pos="9019"/>
            </w:tabs>
            <w:rPr>
              <w:rFonts w:ascii="Calibri" w:eastAsiaTheme="minorEastAsia" w:hAnsi="Calibri"/>
              <w:b w:val="0"/>
              <w:bCs w:val="0"/>
              <w:noProof/>
              <w:color w:val="auto"/>
              <w:kern w:val="2"/>
              <w:sz w:val="24"/>
              <w:szCs w:val="24"/>
              <w:lang w:val="en-ES" w:eastAsia="en-GB"/>
              <w14:ligatures w14:val="standardContextual"/>
            </w:rPr>
          </w:pPr>
          <w:r w:rsidRPr="008F4E7B">
            <w:rPr>
              <w:rFonts w:ascii="Calibri" w:hAnsi="Calibri"/>
              <w:b w:val="0"/>
              <w:bCs w:val="0"/>
              <w:sz w:val="24"/>
              <w:szCs w:val="24"/>
              <w:lang w:val="en-GB"/>
            </w:rPr>
            <w:fldChar w:fldCharType="begin"/>
          </w:r>
          <w:r w:rsidRPr="008F4E7B">
            <w:rPr>
              <w:rFonts w:ascii="Calibri" w:hAnsi="Calibri"/>
              <w:b w:val="0"/>
              <w:bCs w:val="0"/>
              <w:sz w:val="24"/>
              <w:szCs w:val="24"/>
              <w:lang w:val="en-GB"/>
            </w:rPr>
            <w:instrText xml:space="preserve"> TOC \o "1-6" \h \z \u </w:instrText>
          </w:r>
          <w:r w:rsidRPr="008F4E7B">
            <w:rPr>
              <w:rFonts w:ascii="Calibri" w:hAnsi="Calibri"/>
              <w:b w:val="0"/>
              <w:bCs w:val="0"/>
              <w:sz w:val="24"/>
              <w:szCs w:val="24"/>
              <w:lang w:val="en-GB"/>
            </w:rPr>
            <w:fldChar w:fldCharType="separate"/>
          </w:r>
          <w:hyperlink w:anchor="_Toc139972765" w:history="1">
            <w:r w:rsidR="008F4E7B" w:rsidRPr="008F4E7B">
              <w:rPr>
                <w:rStyle w:val="Hyperlink"/>
                <w:rFonts w:ascii="Calibri" w:hAnsi="Calibri"/>
                <w:noProof/>
                <w:sz w:val="24"/>
                <w:szCs w:val="24"/>
              </w:rPr>
              <w:t xml:space="preserve">Tools Login &amp; </w:t>
            </w:r>
            <w:r w:rsidR="008F4E7B" w:rsidRPr="008F4E7B">
              <w:rPr>
                <w:rStyle w:val="Hyperlink"/>
                <w:rFonts w:ascii="Calibri" w:hAnsi="Calibri"/>
                <w:noProof/>
                <w:sz w:val="24"/>
                <w:szCs w:val="24"/>
              </w:rPr>
              <w:t>R</w:t>
            </w:r>
            <w:r w:rsidR="008F4E7B" w:rsidRPr="008F4E7B">
              <w:rPr>
                <w:rStyle w:val="Hyperlink"/>
                <w:rFonts w:ascii="Calibri" w:hAnsi="Calibri"/>
                <w:noProof/>
                <w:sz w:val="24"/>
                <w:szCs w:val="24"/>
              </w:rPr>
              <w:t>egistration</w:t>
            </w:r>
            <w:r w:rsidR="008F4E7B" w:rsidRPr="008F4E7B">
              <w:rPr>
                <w:rFonts w:ascii="Calibri" w:hAnsi="Calibri"/>
                <w:noProof/>
                <w:webHidden/>
                <w:sz w:val="24"/>
                <w:szCs w:val="24"/>
              </w:rPr>
              <w:tab/>
            </w:r>
            <w:r w:rsidR="008F4E7B" w:rsidRPr="008F4E7B">
              <w:rPr>
                <w:rFonts w:ascii="Calibri" w:hAnsi="Calibri"/>
                <w:noProof/>
                <w:webHidden/>
                <w:sz w:val="24"/>
                <w:szCs w:val="24"/>
              </w:rPr>
              <w:fldChar w:fldCharType="begin"/>
            </w:r>
            <w:r w:rsidR="008F4E7B" w:rsidRPr="008F4E7B">
              <w:rPr>
                <w:rFonts w:ascii="Calibri" w:hAnsi="Calibri"/>
                <w:noProof/>
                <w:webHidden/>
                <w:sz w:val="24"/>
                <w:szCs w:val="24"/>
              </w:rPr>
              <w:instrText xml:space="preserve"> PAGEREF _Toc139972765 \h </w:instrText>
            </w:r>
            <w:r w:rsidR="008F4E7B" w:rsidRPr="008F4E7B">
              <w:rPr>
                <w:rFonts w:ascii="Calibri" w:hAnsi="Calibri"/>
                <w:noProof/>
                <w:webHidden/>
                <w:sz w:val="24"/>
                <w:szCs w:val="24"/>
              </w:rPr>
            </w:r>
            <w:r w:rsidR="008F4E7B" w:rsidRPr="008F4E7B">
              <w:rPr>
                <w:rFonts w:ascii="Calibri" w:hAnsi="Calibri"/>
                <w:noProof/>
                <w:webHidden/>
                <w:sz w:val="24"/>
                <w:szCs w:val="24"/>
              </w:rPr>
              <w:fldChar w:fldCharType="separate"/>
            </w:r>
            <w:r w:rsidR="00DE728A">
              <w:rPr>
                <w:rFonts w:ascii="Calibri" w:hAnsi="Calibri"/>
                <w:noProof/>
                <w:webHidden/>
                <w:sz w:val="24"/>
                <w:szCs w:val="24"/>
              </w:rPr>
              <w:t>3</w:t>
            </w:r>
            <w:r w:rsidR="008F4E7B" w:rsidRPr="008F4E7B">
              <w:rPr>
                <w:rFonts w:ascii="Calibri" w:hAnsi="Calibri"/>
                <w:noProof/>
                <w:webHidden/>
                <w:sz w:val="24"/>
                <w:szCs w:val="24"/>
              </w:rPr>
              <w:fldChar w:fldCharType="end"/>
            </w:r>
          </w:hyperlink>
        </w:p>
        <w:p w14:paraId="44CC439F" w14:textId="2C0DA609"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66" w:history="1">
            <w:r w:rsidRPr="008F4E7B">
              <w:rPr>
                <w:rStyle w:val="Hyperlink"/>
                <w:rFonts w:ascii="Calibri" w:hAnsi="Calibri"/>
                <w:noProof/>
                <w:sz w:val="24"/>
                <w:szCs w:val="24"/>
              </w:rPr>
              <w:t>forgot your password</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_Toc139972766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3</w:t>
            </w:r>
            <w:r w:rsidRPr="008F4E7B">
              <w:rPr>
                <w:rFonts w:ascii="Calibri" w:hAnsi="Calibri"/>
                <w:noProof/>
                <w:webHidden/>
                <w:sz w:val="24"/>
                <w:szCs w:val="24"/>
              </w:rPr>
              <w:fldChar w:fldCharType="end"/>
            </w:r>
          </w:hyperlink>
        </w:p>
        <w:p w14:paraId="6B4AF6BD" w14:textId="0C6D5F3D"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67" w:history="1">
            <w:r w:rsidRPr="008F4E7B">
              <w:rPr>
                <w:rStyle w:val="Hyperlink"/>
                <w:rFonts w:ascii="Calibri" w:hAnsi="Calibri"/>
                <w:noProof/>
                <w:sz w:val="24"/>
                <w:szCs w:val="24"/>
              </w:rPr>
              <w:t>create a new account</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_Toc139972767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4</w:t>
            </w:r>
            <w:r w:rsidRPr="008F4E7B">
              <w:rPr>
                <w:rFonts w:ascii="Calibri" w:hAnsi="Calibri"/>
                <w:noProof/>
                <w:webHidden/>
                <w:sz w:val="24"/>
                <w:szCs w:val="24"/>
              </w:rPr>
              <w:fldChar w:fldCharType="end"/>
            </w:r>
          </w:hyperlink>
        </w:p>
        <w:p w14:paraId="35E8918B" w14:textId="13570180" w:rsidR="008F4E7B" w:rsidRPr="008F4E7B" w:rsidRDefault="008F4E7B">
          <w:pPr>
            <w:pStyle w:val="TOC2"/>
            <w:tabs>
              <w:tab w:val="right" w:leader="dot" w:pos="9019"/>
            </w:tabs>
            <w:rPr>
              <w:rFonts w:ascii="Calibri" w:eastAsiaTheme="minorEastAsia" w:hAnsi="Calibri"/>
              <w:b w:val="0"/>
              <w:bCs w:val="0"/>
              <w:noProof/>
              <w:color w:val="auto"/>
              <w:kern w:val="2"/>
              <w:sz w:val="24"/>
              <w:szCs w:val="24"/>
              <w:lang w:val="en-ES" w:eastAsia="en-GB"/>
              <w14:ligatures w14:val="standardContextual"/>
            </w:rPr>
          </w:pPr>
          <w:hyperlink w:anchor="_Toc139972768" w:history="1">
            <w:r w:rsidRPr="008F4E7B">
              <w:rPr>
                <w:rStyle w:val="Hyperlink"/>
                <w:rFonts w:ascii="Calibri" w:hAnsi="Calibri"/>
                <w:noProof/>
                <w:sz w:val="24"/>
                <w:szCs w:val="24"/>
                <w:lang w:val="en-GB"/>
              </w:rPr>
              <w:t>User det</w:t>
            </w:r>
            <w:r w:rsidRPr="008F4E7B">
              <w:rPr>
                <w:rStyle w:val="Hyperlink"/>
                <w:rFonts w:ascii="Calibri" w:hAnsi="Calibri"/>
                <w:noProof/>
                <w:sz w:val="24"/>
                <w:szCs w:val="24"/>
                <w:lang w:val="en-GB"/>
              </w:rPr>
              <w:t>a</w:t>
            </w:r>
            <w:r w:rsidRPr="008F4E7B">
              <w:rPr>
                <w:rStyle w:val="Hyperlink"/>
                <w:rFonts w:ascii="Calibri" w:hAnsi="Calibri"/>
                <w:noProof/>
                <w:sz w:val="24"/>
                <w:szCs w:val="24"/>
                <w:lang w:val="en-GB"/>
              </w:rPr>
              <w:t>ils and organizations</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_Toc139972768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4</w:t>
            </w:r>
            <w:r w:rsidRPr="008F4E7B">
              <w:rPr>
                <w:rFonts w:ascii="Calibri" w:hAnsi="Calibri"/>
                <w:noProof/>
                <w:webHidden/>
                <w:sz w:val="24"/>
                <w:szCs w:val="24"/>
              </w:rPr>
              <w:fldChar w:fldCharType="end"/>
            </w:r>
          </w:hyperlink>
        </w:p>
        <w:p w14:paraId="36245617" w14:textId="5C67A0E9"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69" w:history="1">
            <w:r w:rsidRPr="008F4E7B">
              <w:rPr>
                <w:rStyle w:val="Hyperlink"/>
                <w:rFonts w:ascii="Calibri" w:hAnsi="Calibri"/>
                <w:noProof/>
                <w:sz w:val="24"/>
                <w:szCs w:val="24"/>
              </w:rPr>
              <w:t>join an organization</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_Toc139972769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5</w:t>
            </w:r>
            <w:r w:rsidRPr="008F4E7B">
              <w:rPr>
                <w:rFonts w:ascii="Calibri" w:hAnsi="Calibri"/>
                <w:noProof/>
                <w:webHidden/>
                <w:sz w:val="24"/>
                <w:szCs w:val="24"/>
              </w:rPr>
              <w:fldChar w:fldCharType="end"/>
            </w:r>
          </w:hyperlink>
        </w:p>
        <w:p w14:paraId="2B078CF8" w14:textId="0521ABC7"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70" w:history="1">
            <w:r w:rsidRPr="008F4E7B">
              <w:rPr>
                <w:rStyle w:val="Hyperlink"/>
                <w:rFonts w:ascii="Calibri" w:hAnsi="Calibri"/>
                <w:noProof/>
                <w:sz w:val="24"/>
                <w:szCs w:val="24"/>
              </w:rPr>
              <w:t>leave organization</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_Toc139972770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5</w:t>
            </w:r>
            <w:r w:rsidRPr="008F4E7B">
              <w:rPr>
                <w:rFonts w:ascii="Calibri" w:hAnsi="Calibri"/>
                <w:noProof/>
                <w:webHidden/>
                <w:sz w:val="24"/>
                <w:szCs w:val="24"/>
              </w:rPr>
              <w:fldChar w:fldCharType="end"/>
            </w:r>
          </w:hyperlink>
        </w:p>
        <w:p w14:paraId="5BB7CD0D" w14:textId="41004BA0"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71" w:history="1">
            <w:r w:rsidRPr="008F4E7B">
              <w:rPr>
                <w:rStyle w:val="Hyperlink"/>
                <w:rFonts w:ascii="Calibri" w:hAnsi="Calibri"/>
                <w:noProof/>
                <w:sz w:val="24"/>
                <w:szCs w:val="24"/>
              </w:rPr>
              <w:t>create an organization</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_Toc139972771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6</w:t>
            </w:r>
            <w:r w:rsidRPr="008F4E7B">
              <w:rPr>
                <w:rFonts w:ascii="Calibri" w:hAnsi="Calibri"/>
                <w:noProof/>
                <w:webHidden/>
                <w:sz w:val="24"/>
                <w:szCs w:val="24"/>
              </w:rPr>
              <w:fldChar w:fldCharType="end"/>
            </w:r>
          </w:hyperlink>
        </w:p>
        <w:p w14:paraId="35424616" w14:textId="264A4AB6"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72" w:history="1">
            <w:r w:rsidRPr="008F4E7B">
              <w:rPr>
                <w:rStyle w:val="Hyperlink"/>
                <w:rFonts w:ascii="Calibri" w:hAnsi="Calibri"/>
                <w:noProof/>
                <w:sz w:val="24"/>
                <w:szCs w:val="24"/>
              </w:rPr>
              <w:t>delete your organization</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_Toc139972772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6</w:t>
            </w:r>
            <w:r w:rsidRPr="008F4E7B">
              <w:rPr>
                <w:rFonts w:ascii="Calibri" w:hAnsi="Calibri"/>
                <w:noProof/>
                <w:webHidden/>
                <w:sz w:val="24"/>
                <w:szCs w:val="24"/>
              </w:rPr>
              <w:fldChar w:fldCharType="end"/>
            </w:r>
          </w:hyperlink>
        </w:p>
        <w:p w14:paraId="4A879614" w14:textId="0B2FB2DF"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73" w:history="1">
            <w:r w:rsidRPr="008F4E7B">
              <w:rPr>
                <w:rStyle w:val="Hyperlink"/>
                <w:rFonts w:ascii="Calibri" w:hAnsi="Calibri"/>
                <w:noProof/>
                <w:sz w:val="24"/>
                <w:szCs w:val="24"/>
              </w:rPr>
              <w:t>create or delete divisions</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_Toc139972773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6</w:t>
            </w:r>
            <w:r w:rsidRPr="008F4E7B">
              <w:rPr>
                <w:rFonts w:ascii="Calibri" w:hAnsi="Calibri"/>
                <w:noProof/>
                <w:webHidden/>
                <w:sz w:val="24"/>
                <w:szCs w:val="24"/>
              </w:rPr>
              <w:fldChar w:fldCharType="end"/>
            </w:r>
          </w:hyperlink>
        </w:p>
        <w:p w14:paraId="4E95602C" w14:textId="1FE0B8B5"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74" w:history="1">
            <w:r w:rsidRPr="008F4E7B">
              <w:rPr>
                <w:rStyle w:val="Hyperlink"/>
                <w:rFonts w:ascii="Calibri" w:hAnsi="Calibri"/>
                <w:noProof/>
                <w:sz w:val="24"/>
                <w:szCs w:val="24"/>
              </w:rPr>
              <w:t>remove users</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_Toc139972774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6</w:t>
            </w:r>
            <w:r w:rsidRPr="008F4E7B">
              <w:rPr>
                <w:rFonts w:ascii="Calibri" w:hAnsi="Calibri"/>
                <w:noProof/>
                <w:webHidden/>
                <w:sz w:val="24"/>
                <w:szCs w:val="24"/>
              </w:rPr>
              <w:fldChar w:fldCharType="end"/>
            </w:r>
          </w:hyperlink>
        </w:p>
        <w:p w14:paraId="539748D5" w14:textId="1922085E"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75" w:history="1">
            <w:r w:rsidRPr="008F4E7B">
              <w:rPr>
                <w:rStyle w:val="Hyperlink"/>
                <w:rFonts w:ascii="Calibri" w:hAnsi="Calibri"/>
                <w:noProof/>
                <w:sz w:val="24"/>
                <w:szCs w:val="24"/>
              </w:rPr>
              <w:t>add users</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_Toc139972775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6</w:t>
            </w:r>
            <w:r w:rsidRPr="008F4E7B">
              <w:rPr>
                <w:rFonts w:ascii="Calibri" w:hAnsi="Calibri"/>
                <w:noProof/>
                <w:webHidden/>
                <w:sz w:val="24"/>
                <w:szCs w:val="24"/>
              </w:rPr>
              <w:fldChar w:fldCharType="end"/>
            </w:r>
          </w:hyperlink>
        </w:p>
        <w:p w14:paraId="6DD1ECD7" w14:textId="42810B59" w:rsidR="008F4E7B" w:rsidRPr="008F4E7B" w:rsidRDefault="008F4E7B">
          <w:pPr>
            <w:pStyle w:val="TOC2"/>
            <w:tabs>
              <w:tab w:val="right" w:leader="dot" w:pos="9019"/>
            </w:tabs>
            <w:rPr>
              <w:rFonts w:ascii="Calibri" w:eastAsiaTheme="minorEastAsia" w:hAnsi="Calibri"/>
              <w:b w:val="0"/>
              <w:bCs w:val="0"/>
              <w:noProof/>
              <w:color w:val="auto"/>
              <w:kern w:val="2"/>
              <w:sz w:val="24"/>
              <w:szCs w:val="24"/>
              <w:lang w:val="en-ES" w:eastAsia="en-GB"/>
              <w14:ligatures w14:val="standardContextual"/>
            </w:rPr>
          </w:pPr>
          <w:hyperlink w:anchor="_Toc139972776" w:history="1">
            <w:r w:rsidRPr="008F4E7B">
              <w:rPr>
                <w:rStyle w:val="Hyperlink"/>
                <w:rFonts w:ascii="Calibri" w:hAnsi="Calibri"/>
                <w:noProof/>
                <w:sz w:val="24"/>
                <w:szCs w:val="24"/>
              </w:rPr>
              <w:t>Home page</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_Toc139972776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7</w:t>
            </w:r>
            <w:r w:rsidRPr="008F4E7B">
              <w:rPr>
                <w:rFonts w:ascii="Calibri" w:hAnsi="Calibri"/>
                <w:noProof/>
                <w:webHidden/>
                <w:sz w:val="24"/>
                <w:szCs w:val="24"/>
              </w:rPr>
              <w:fldChar w:fldCharType="end"/>
            </w:r>
          </w:hyperlink>
        </w:p>
        <w:p w14:paraId="2977EFAA" w14:textId="071948D1"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77" w:history="1">
            <w:r w:rsidRPr="008F4E7B">
              <w:rPr>
                <w:rStyle w:val="Hyperlink"/>
                <w:rFonts w:ascii="Calibri" w:hAnsi="Calibri"/>
                <w:noProof/>
                <w:sz w:val="24"/>
                <w:szCs w:val="24"/>
              </w:rPr>
              <w:t>share a JO</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_Toc139972777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8</w:t>
            </w:r>
            <w:r w:rsidRPr="008F4E7B">
              <w:rPr>
                <w:rFonts w:ascii="Calibri" w:hAnsi="Calibri"/>
                <w:noProof/>
                <w:webHidden/>
                <w:sz w:val="24"/>
                <w:szCs w:val="24"/>
              </w:rPr>
              <w:fldChar w:fldCharType="end"/>
            </w:r>
          </w:hyperlink>
        </w:p>
        <w:p w14:paraId="79321476" w14:textId="78581465"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78" w:history="1">
            <w:r w:rsidRPr="008F4E7B">
              <w:rPr>
                <w:rStyle w:val="Hyperlink"/>
                <w:rFonts w:ascii="Calibri" w:hAnsi="Calibri"/>
                <w:noProof/>
                <w:sz w:val="24"/>
                <w:szCs w:val="24"/>
              </w:rPr>
              <w:t>duplicate a JO</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_Toc139972778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8</w:t>
            </w:r>
            <w:r w:rsidRPr="008F4E7B">
              <w:rPr>
                <w:rFonts w:ascii="Calibri" w:hAnsi="Calibri"/>
                <w:noProof/>
                <w:webHidden/>
                <w:sz w:val="24"/>
                <w:szCs w:val="24"/>
              </w:rPr>
              <w:fldChar w:fldCharType="end"/>
            </w:r>
          </w:hyperlink>
        </w:p>
        <w:p w14:paraId="1147EC8E" w14:textId="12E61F5A"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79" w:history="1">
            <w:r w:rsidRPr="008F4E7B">
              <w:rPr>
                <w:rStyle w:val="Hyperlink"/>
                <w:rFonts w:ascii="Calibri" w:hAnsi="Calibri"/>
                <w:noProof/>
                <w:sz w:val="24"/>
                <w:szCs w:val="24"/>
              </w:rPr>
              <w:t>edit an existing JO</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_Toc139972779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8</w:t>
            </w:r>
            <w:r w:rsidRPr="008F4E7B">
              <w:rPr>
                <w:rFonts w:ascii="Calibri" w:hAnsi="Calibri"/>
                <w:noProof/>
                <w:webHidden/>
                <w:sz w:val="24"/>
                <w:szCs w:val="24"/>
              </w:rPr>
              <w:fldChar w:fldCharType="end"/>
            </w:r>
          </w:hyperlink>
        </w:p>
        <w:p w14:paraId="0F4AB677" w14:textId="36812B8A"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80" w:history="1">
            <w:r w:rsidRPr="008F4E7B">
              <w:rPr>
                <w:rStyle w:val="Hyperlink"/>
                <w:rFonts w:ascii="Calibri" w:hAnsi="Calibri"/>
                <w:noProof/>
                <w:sz w:val="24"/>
                <w:szCs w:val="24"/>
              </w:rPr>
              <w:t>create a new (blank) JO</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_Toc139972780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8</w:t>
            </w:r>
            <w:r w:rsidRPr="008F4E7B">
              <w:rPr>
                <w:rFonts w:ascii="Calibri" w:hAnsi="Calibri"/>
                <w:noProof/>
                <w:webHidden/>
                <w:sz w:val="24"/>
                <w:szCs w:val="24"/>
              </w:rPr>
              <w:fldChar w:fldCharType="end"/>
            </w:r>
          </w:hyperlink>
        </w:p>
        <w:p w14:paraId="4046B385" w14:textId="2E7CC5A8"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81" w:history="1">
            <w:r w:rsidRPr="008F4E7B">
              <w:rPr>
                <w:rStyle w:val="Hyperlink"/>
                <w:rFonts w:ascii="Calibri" w:hAnsi="Calibri"/>
                <w:noProof/>
                <w:sz w:val="24"/>
                <w:szCs w:val="24"/>
              </w:rPr>
              <w:t>default search</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_Toc139972781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8</w:t>
            </w:r>
            <w:r w:rsidRPr="008F4E7B">
              <w:rPr>
                <w:rFonts w:ascii="Calibri" w:hAnsi="Calibri"/>
                <w:noProof/>
                <w:webHidden/>
                <w:sz w:val="24"/>
                <w:szCs w:val="24"/>
              </w:rPr>
              <w:fldChar w:fldCharType="end"/>
            </w:r>
          </w:hyperlink>
        </w:p>
        <w:p w14:paraId="7361C94F" w14:textId="3130E6E4"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82" w:history="1">
            <w:r w:rsidRPr="008F4E7B">
              <w:rPr>
                <w:rStyle w:val="Hyperlink"/>
                <w:rFonts w:ascii="Calibri" w:hAnsi="Calibri"/>
                <w:noProof/>
                <w:sz w:val="24"/>
                <w:szCs w:val="24"/>
              </w:rPr>
              <w:t>advanced search</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_Toc139972782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8</w:t>
            </w:r>
            <w:r w:rsidRPr="008F4E7B">
              <w:rPr>
                <w:rFonts w:ascii="Calibri" w:hAnsi="Calibri"/>
                <w:noProof/>
                <w:webHidden/>
                <w:sz w:val="24"/>
                <w:szCs w:val="24"/>
              </w:rPr>
              <w:fldChar w:fldCharType="end"/>
            </w:r>
          </w:hyperlink>
        </w:p>
        <w:p w14:paraId="0974CD4B" w14:textId="446810F2"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83" w:history="1">
            <w:r w:rsidRPr="008F4E7B">
              <w:rPr>
                <w:rStyle w:val="Hyperlink"/>
                <w:rFonts w:ascii="Calibri" w:hAnsi="Calibri"/>
                <w:noProof/>
                <w:sz w:val="24"/>
                <w:szCs w:val="24"/>
              </w:rPr>
              <w:t>search by BoK concept</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_Toc139972783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9</w:t>
            </w:r>
            <w:r w:rsidRPr="008F4E7B">
              <w:rPr>
                <w:rFonts w:ascii="Calibri" w:hAnsi="Calibri"/>
                <w:noProof/>
                <w:webHidden/>
                <w:sz w:val="24"/>
                <w:szCs w:val="24"/>
              </w:rPr>
              <w:fldChar w:fldCharType="end"/>
            </w:r>
          </w:hyperlink>
        </w:p>
        <w:p w14:paraId="60F477CF" w14:textId="409FED9A" w:rsidR="008F4E7B" w:rsidRPr="008F4E7B" w:rsidRDefault="008F4E7B">
          <w:pPr>
            <w:pStyle w:val="TOC2"/>
            <w:tabs>
              <w:tab w:val="right" w:leader="dot" w:pos="9019"/>
            </w:tabs>
            <w:rPr>
              <w:rFonts w:ascii="Calibri" w:eastAsiaTheme="minorEastAsia" w:hAnsi="Calibri"/>
              <w:b w:val="0"/>
              <w:bCs w:val="0"/>
              <w:noProof/>
              <w:color w:val="auto"/>
              <w:kern w:val="2"/>
              <w:sz w:val="24"/>
              <w:szCs w:val="24"/>
              <w:lang w:val="en-ES" w:eastAsia="en-GB"/>
              <w14:ligatures w14:val="standardContextual"/>
            </w:rPr>
          </w:pPr>
          <w:hyperlink w:anchor="_Toc139972784" w:history="1">
            <w:r w:rsidRPr="008F4E7B">
              <w:rPr>
                <w:rStyle w:val="Hyperlink"/>
                <w:rFonts w:ascii="Calibri" w:hAnsi="Calibri"/>
                <w:noProof/>
                <w:sz w:val="24"/>
                <w:szCs w:val="24"/>
              </w:rPr>
              <w:t>Job offer detail view</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_Toc139972784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9</w:t>
            </w:r>
            <w:r w:rsidRPr="008F4E7B">
              <w:rPr>
                <w:rFonts w:ascii="Calibri" w:hAnsi="Calibri"/>
                <w:noProof/>
                <w:webHidden/>
                <w:sz w:val="24"/>
                <w:szCs w:val="24"/>
              </w:rPr>
              <w:fldChar w:fldCharType="end"/>
            </w:r>
          </w:hyperlink>
        </w:p>
        <w:p w14:paraId="1DA51791" w14:textId="7103E6C3" w:rsidR="008F4E7B" w:rsidRPr="008F4E7B" w:rsidRDefault="008F4E7B">
          <w:pPr>
            <w:pStyle w:val="TOC2"/>
            <w:tabs>
              <w:tab w:val="right" w:leader="dot" w:pos="9019"/>
            </w:tabs>
            <w:rPr>
              <w:rFonts w:ascii="Calibri" w:eastAsiaTheme="minorEastAsia" w:hAnsi="Calibri"/>
              <w:b w:val="0"/>
              <w:bCs w:val="0"/>
              <w:noProof/>
              <w:color w:val="auto"/>
              <w:kern w:val="2"/>
              <w:sz w:val="24"/>
              <w:szCs w:val="24"/>
              <w:lang w:val="en-ES" w:eastAsia="en-GB"/>
              <w14:ligatures w14:val="standardContextual"/>
            </w:rPr>
          </w:pPr>
          <w:hyperlink w:anchor="_Toc139972785" w:history="1">
            <w:r w:rsidRPr="008F4E7B">
              <w:rPr>
                <w:rStyle w:val="Hyperlink"/>
                <w:rFonts w:ascii="Calibri" w:hAnsi="Calibri"/>
                <w:noProof/>
                <w:sz w:val="24"/>
                <w:szCs w:val="24"/>
              </w:rPr>
              <w:t>Create or Edit a Job offer</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_Toc139972785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10</w:t>
            </w:r>
            <w:r w:rsidRPr="008F4E7B">
              <w:rPr>
                <w:rFonts w:ascii="Calibri" w:hAnsi="Calibri"/>
                <w:noProof/>
                <w:webHidden/>
                <w:sz w:val="24"/>
                <w:szCs w:val="24"/>
              </w:rPr>
              <w:fldChar w:fldCharType="end"/>
            </w:r>
          </w:hyperlink>
        </w:p>
        <w:p w14:paraId="6185E792" w14:textId="75625B2F"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86" w:history="1">
            <w:r w:rsidRPr="008F4E7B">
              <w:rPr>
                <w:rStyle w:val="Hyperlink"/>
                <w:rFonts w:ascii="Calibri" w:hAnsi="Calibri"/>
                <w:noProof/>
                <w:sz w:val="24"/>
                <w:szCs w:val="24"/>
              </w:rPr>
              <w:t>New Job offer</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_Toc139972786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10</w:t>
            </w:r>
            <w:r w:rsidRPr="008F4E7B">
              <w:rPr>
                <w:rFonts w:ascii="Calibri" w:hAnsi="Calibri"/>
                <w:noProof/>
                <w:webHidden/>
                <w:sz w:val="24"/>
                <w:szCs w:val="24"/>
              </w:rPr>
              <w:fldChar w:fldCharType="end"/>
            </w:r>
          </w:hyperlink>
        </w:p>
        <w:p w14:paraId="6911BA55" w14:textId="177E06B6"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87" w:history="1">
            <w:r w:rsidRPr="008F4E7B">
              <w:rPr>
                <w:rStyle w:val="Hyperlink"/>
                <w:rFonts w:ascii="Calibri" w:hAnsi="Calibri"/>
                <w:noProof/>
                <w:sz w:val="24"/>
                <w:szCs w:val="24"/>
              </w:rPr>
              <w:t>creating a new job offer based in existing occupational profile(s)</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_Toc139972787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10</w:t>
            </w:r>
            <w:r w:rsidRPr="008F4E7B">
              <w:rPr>
                <w:rFonts w:ascii="Calibri" w:hAnsi="Calibri"/>
                <w:noProof/>
                <w:webHidden/>
                <w:sz w:val="24"/>
                <w:szCs w:val="24"/>
              </w:rPr>
              <w:fldChar w:fldCharType="end"/>
            </w:r>
          </w:hyperlink>
        </w:p>
        <w:p w14:paraId="6826371A" w14:textId="61723C30"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88" w:history="1">
            <w:r w:rsidRPr="008F4E7B">
              <w:rPr>
                <w:rStyle w:val="Hyperlink"/>
                <w:rFonts w:ascii="Calibri" w:hAnsi="Calibri"/>
                <w:noProof/>
                <w:sz w:val="24"/>
                <w:szCs w:val="24"/>
              </w:rPr>
              <w:t>add required knowledge</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_Toc139972788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11</w:t>
            </w:r>
            <w:r w:rsidRPr="008F4E7B">
              <w:rPr>
                <w:rFonts w:ascii="Calibri" w:hAnsi="Calibri"/>
                <w:noProof/>
                <w:webHidden/>
                <w:sz w:val="24"/>
                <w:szCs w:val="24"/>
              </w:rPr>
              <w:fldChar w:fldCharType="end"/>
            </w:r>
          </w:hyperlink>
        </w:p>
        <w:p w14:paraId="1D1CD3B0" w14:textId="080CEFD2"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89" w:history="1">
            <w:r w:rsidRPr="008F4E7B">
              <w:rPr>
                <w:rStyle w:val="Hyperlink"/>
                <w:rFonts w:ascii="Calibri" w:hAnsi="Calibri"/>
                <w:noProof/>
                <w:sz w:val="24"/>
                <w:szCs w:val="24"/>
              </w:rPr>
              <w:t>add required skills</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_Toc139972789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11</w:t>
            </w:r>
            <w:r w:rsidRPr="008F4E7B">
              <w:rPr>
                <w:rFonts w:ascii="Calibri" w:hAnsi="Calibri"/>
                <w:noProof/>
                <w:webHidden/>
                <w:sz w:val="24"/>
                <w:szCs w:val="24"/>
              </w:rPr>
              <w:fldChar w:fldCharType="end"/>
            </w:r>
          </w:hyperlink>
        </w:p>
        <w:p w14:paraId="75F1C859" w14:textId="3ACD58DF"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90" w:history="1">
            <w:r w:rsidRPr="008F4E7B">
              <w:rPr>
                <w:rStyle w:val="Hyperlink"/>
                <w:rFonts w:ascii="Calibri" w:hAnsi="Calibri"/>
                <w:noProof/>
                <w:sz w:val="24"/>
                <w:szCs w:val="24"/>
              </w:rPr>
              <w:t>find BoK concepts</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_Toc139972790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11</w:t>
            </w:r>
            <w:r w:rsidRPr="008F4E7B">
              <w:rPr>
                <w:rFonts w:ascii="Calibri" w:hAnsi="Calibri"/>
                <w:noProof/>
                <w:webHidden/>
                <w:sz w:val="24"/>
                <w:szCs w:val="24"/>
              </w:rPr>
              <w:fldChar w:fldCharType="end"/>
            </w:r>
          </w:hyperlink>
        </w:p>
        <w:p w14:paraId="579FEE20" w14:textId="46ADC436"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91" w:history="1">
            <w:r w:rsidRPr="008F4E7B">
              <w:rPr>
                <w:rStyle w:val="Hyperlink"/>
                <w:rFonts w:ascii="Calibri" w:hAnsi="Calibri"/>
                <w:noProof/>
                <w:sz w:val="24"/>
                <w:szCs w:val="24"/>
              </w:rPr>
              <w:t>add a concept selected and their related skills</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_Toc139972791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12</w:t>
            </w:r>
            <w:r w:rsidRPr="008F4E7B">
              <w:rPr>
                <w:rFonts w:ascii="Calibri" w:hAnsi="Calibri"/>
                <w:noProof/>
                <w:webHidden/>
                <w:sz w:val="24"/>
                <w:szCs w:val="24"/>
              </w:rPr>
              <w:fldChar w:fldCharType="end"/>
            </w:r>
          </w:hyperlink>
        </w:p>
        <w:p w14:paraId="2D7F1BC4" w14:textId="125AC2E7"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92" w:history="1">
            <w:r w:rsidRPr="008F4E7B">
              <w:rPr>
                <w:rStyle w:val="Hyperlink"/>
                <w:rFonts w:ascii="Calibri" w:hAnsi="Calibri"/>
                <w:noProof/>
                <w:sz w:val="24"/>
                <w:szCs w:val="24"/>
              </w:rPr>
              <w:t>remove a knowledge or a skill</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_Toc139972792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12</w:t>
            </w:r>
            <w:r w:rsidRPr="008F4E7B">
              <w:rPr>
                <w:rFonts w:ascii="Calibri" w:hAnsi="Calibri"/>
                <w:noProof/>
                <w:webHidden/>
                <w:sz w:val="24"/>
                <w:szCs w:val="24"/>
              </w:rPr>
              <w:fldChar w:fldCharType="end"/>
            </w:r>
          </w:hyperlink>
        </w:p>
        <w:p w14:paraId="0058F564" w14:textId="2A756BDD"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93" w:history="1">
            <w:r w:rsidRPr="008F4E7B">
              <w:rPr>
                <w:rStyle w:val="Hyperlink"/>
                <w:rFonts w:ascii="Calibri" w:hAnsi="Calibri"/>
                <w:noProof/>
                <w:sz w:val="24"/>
                <w:szCs w:val="24"/>
              </w:rPr>
              <w:t>add a custom skill</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_Toc139972793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13</w:t>
            </w:r>
            <w:r w:rsidRPr="008F4E7B">
              <w:rPr>
                <w:rFonts w:ascii="Calibri" w:hAnsi="Calibri"/>
                <w:noProof/>
                <w:webHidden/>
                <w:sz w:val="24"/>
                <w:szCs w:val="24"/>
              </w:rPr>
              <w:fldChar w:fldCharType="end"/>
            </w:r>
          </w:hyperlink>
        </w:p>
        <w:p w14:paraId="6FCA9FDE" w14:textId="27604856"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94" w:history="1">
            <w:r w:rsidRPr="008F4E7B">
              <w:rPr>
                <w:rStyle w:val="Hyperlink"/>
                <w:rFonts w:ascii="Calibri" w:hAnsi="Calibri"/>
                <w:noProof/>
                <w:sz w:val="24"/>
                <w:szCs w:val="24"/>
              </w:rPr>
              <w:t>add transversal skills</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_Toc139972794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14</w:t>
            </w:r>
            <w:r w:rsidRPr="008F4E7B">
              <w:rPr>
                <w:rFonts w:ascii="Calibri" w:hAnsi="Calibri"/>
                <w:noProof/>
                <w:webHidden/>
                <w:sz w:val="24"/>
                <w:szCs w:val="24"/>
              </w:rPr>
              <w:fldChar w:fldCharType="end"/>
            </w:r>
          </w:hyperlink>
        </w:p>
        <w:p w14:paraId="4B63FDBD" w14:textId="794455D2"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95" w:history="1">
            <w:r w:rsidRPr="008F4E7B">
              <w:rPr>
                <w:rStyle w:val="Hyperlink"/>
                <w:rFonts w:ascii="Calibri" w:hAnsi="Calibri"/>
                <w:noProof/>
                <w:sz w:val="24"/>
                <w:szCs w:val="24"/>
              </w:rPr>
              <w:t>add Datasets required</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_Toc139972795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14</w:t>
            </w:r>
            <w:r w:rsidRPr="008F4E7B">
              <w:rPr>
                <w:rFonts w:ascii="Calibri" w:hAnsi="Calibri"/>
                <w:noProof/>
                <w:webHidden/>
                <w:sz w:val="24"/>
                <w:szCs w:val="24"/>
              </w:rPr>
              <w:fldChar w:fldCharType="end"/>
            </w:r>
          </w:hyperlink>
        </w:p>
        <w:p w14:paraId="560A07B6" w14:textId="2759D5B7"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96" w:history="1">
            <w:r w:rsidRPr="008F4E7B">
              <w:rPr>
                <w:rStyle w:val="Hyperlink"/>
                <w:rFonts w:ascii="Calibri" w:hAnsi="Calibri"/>
                <w:noProof/>
                <w:sz w:val="24"/>
                <w:szCs w:val="24"/>
              </w:rPr>
              <w:t>add Tools required</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_Toc139972796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14</w:t>
            </w:r>
            <w:r w:rsidRPr="008F4E7B">
              <w:rPr>
                <w:rFonts w:ascii="Calibri" w:hAnsi="Calibri"/>
                <w:noProof/>
                <w:webHidden/>
                <w:sz w:val="24"/>
                <w:szCs w:val="24"/>
              </w:rPr>
              <w:fldChar w:fldCharType="end"/>
            </w:r>
          </w:hyperlink>
        </w:p>
        <w:p w14:paraId="59D6B8F7" w14:textId="10E2E046"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97" w:history="1">
            <w:r w:rsidRPr="008F4E7B">
              <w:rPr>
                <w:rStyle w:val="Hyperlink"/>
                <w:rFonts w:ascii="Calibri" w:hAnsi="Calibri"/>
                <w:noProof/>
                <w:sz w:val="24"/>
                <w:szCs w:val="24"/>
              </w:rPr>
              <w:t>add languages</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_Toc139972797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15</w:t>
            </w:r>
            <w:r w:rsidRPr="008F4E7B">
              <w:rPr>
                <w:rFonts w:ascii="Calibri" w:hAnsi="Calibri"/>
                <w:noProof/>
                <w:webHidden/>
                <w:sz w:val="24"/>
                <w:szCs w:val="24"/>
              </w:rPr>
              <w:fldChar w:fldCharType="end"/>
            </w:r>
          </w:hyperlink>
        </w:p>
        <w:p w14:paraId="1D82D27F" w14:textId="45468591"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98" w:history="1">
            <w:r w:rsidRPr="008F4E7B">
              <w:rPr>
                <w:rStyle w:val="Hyperlink"/>
                <w:rFonts w:ascii="Calibri" w:hAnsi="Calibri"/>
                <w:noProof/>
                <w:sz w:val="24"/>
                <w:szCs w:val="24"/>
              </w:rPr>
              <w:t>add further job offer details</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_Toc139972798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15</w:t>
            </w:r>
            <w:r w:rsidRPr="008F4E7B">
              <w:rPr>
                <w:rFonts w:ascii="Calibri" w:hAnsi="Calibri"/>
                <w:noProof/>
                <w:webHidden/>
                <w:sz w:val="24"/>
                <w:szCs w:val="24"/>
              </w:rPr>
              <w:fldChar w:fldCharType="end"/>
            </w:r>
          </w:hyperlink>
        </w:p>
        <w:p w14:paraId="3ED201CB" w14:textId="464C40BD"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799" w:history="1">
            <w:r w:rsidRPr="008F4E7B">
              <w:rPr>
                <w:rStyle w:val="Hyperlink"/>
                <w:rFonts w:ascii="Calibri" w:hAnsi="Calibri"/>
                <w:noProof/>
                <w:sz w:val="24"/>
                <w:szCs w:val="24"/>
              </w:rPr>
              <w:t>add contact details</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_Toc139972799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15</w:t>
            </w:r>
            <w:r w:rsidRPr="008F4E7B">
              <w:rPr>
                <w:rFonts w:ascii="Calibri" w:hAnsi="Calibri"/>
                <w:noProof/>
                <w:webHidden/>
                <w:sz w:val="24"/>
                <w:szCs w:val="24"/>
              </w:rPr>
              <w:fldChar w:fldCharType="end"/>
            </w:r>
          </w:hyperlink>
        </w:p>
        <w:p w14:paraId="199B904E" w14:textId="54C94481"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800" w:history="1">
            <w:r w:rsidRPr="008F4E7B">
              <w:rPr>
                <w:rStyle w:val="Hyperlink"/>
                <w:rFonts w:ascii="Calibri" w:hAnsi="Calibri"/>
                <w:noProof/>
                <w:sz w:val="24"/>
                <w:szCs w:val="24"/>
              </w:rPr>
              <w:t>request for a Motivation letter</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_Toc139972800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15</w:t>
            </w:r>
            <w:r w:rsidRPr="008F4E7B">
              <w:rPr>
                <w:rFonts w:ascii="Calibri" w:hAnsi="Calibri"/>
                <w:noProof/>
                <w:webHidden/>
                <w:sz w:val="24"/>
                <w:szCs w:val="24"/>
              </w:rPr>
              <w:fldChar w:fldCharType="end"/>
            </w:r>
          </w:hyperlink>
        </w:p>
        <w:p w14:paraId="7FFBC5B7" w14:textId="23CF8F14" w:rsidR="008F4E7B" w:rsidRPr="008F4E7B" w:rsidRDefault="008F4E7B">
          <w:pPr>
            <w:pStyle w:val="TOC4"/>
            <w:tabs>
              <w:tab w:val="right" w:leader="dot" w:pos="9019"/>
            </w:tabs>
            <w:rPr>
              <w:rFonts w:ascii="Calibri" w:eastAsiaTheme="minorEastAsia" w:hAnsi="Calibri"/>
              <w:noProof/>
              <w:color w:val="auto"/>
              <w:kern w:val="2"/>
              <w:sz w:val="24"/>
              <w:szCs w:val="24"/>
              <w:lang w:val="en-ES" w:eastAsia="en-GB"/>
              <w14:ligatures w14:val="standardContextual"/>
            </w:rPr>
          </w:pPr>
          <w:hyperlink w:anchor="_Toc139972801" w:history="1">
            <w:r w:rsidRPr="008F4E7B">
              <w:rPr>
                <w:rStyle w:val="Hyperlink"/>
                <w:rFonts w:ascii="Calibri" w:hAnsi="Calibri"/>
                <w:noProof/>
                <w:sz w:val="24"/>
                <w:szCs w:val="24"/>
              </w:rPr>
              <w:t>add the type of contract</w:t>
            </w:r>
            <w:r w:rsidRPr="008F4E7B">
              <w:rPr>
                <w:rFonts w:ascii="Calibri" w:hAnsi="Calibri"/>
                <w:noProof/>
                <w:webHidden/>
                <w:sz w:val="24"/>
                <w:szCs w:val="24"/>
              </w:rPr>
              <w:tab/>
            </w:r>
            <w:r w:rsidRPr="008F4E7B">
              <w:rPr>
                <w:rFonts w:ascii="Calibri" w:hAnsi="Calibri"/>
                <w:noProof/>
                <w:webHidden/>
                <w:sz w:val="24"/>
                <w:szCs w:val="24"/>
              </w:rPr>
              <w:fldChar w:fldCharType="begin"/>
            </w:r>
            <w:r w:rsidRPr="008F4E7B">
              <w:rPr>
                <w:rFonts w:ascii="Calibri" w:hAnsi="Calibri"/>
                <w:noProof/>
                <w:webHidden/>
                <w:sz w:val="24"/>
                <w:szCs w:val="24"/>
              </w:rPr>
              <w:instrText xml:space="preserve"> PAGEREF _Toc139972801 \h </w:instrText>
            </w:r>
            <w:r w:rsidRPr="008F4E7B">
              <w:rPr>
                <w:rFonts w:ascii="Calibri" w:hAnsi="Calibri"/>
                <w:noProof/>
                <w:webHidden/>
                <w:sz w:val="24"/>
                <w:szCs w:val="24"/>
              </w:rPr>
            </w:r>
            <w:r w:rsidRPr="008F4E7B">
              <w:rPr>
                <w:rFonts w:ascii="Calibri" w:hAnsi="Calibri"/>
                <w:noProof/>
                <w:webHidden/>
                <w:sz w:val="24"/>
                <w:szCs w:val="24"/>
              </w:rPr>
              <w:fldChar w:fldCharType="separate"/>
            </w:r>
            <w:r w:rsidR="00DE728A">
              <w:rPr>
                <w:rFonts w:ascii="Calibri" w:hAnsi="Calibri"/>
                <w:noProof/>
                <w:webHidden/>
                <w:sz w:val="24"/>
                <w:szCs w:val="24"/>
              </w:rPr>
              <w:t>15</w:t>
            </w:r>
            <w:r w:rsidRPr="008F4E7B">
              <w:rPr>
                <w:rFonts w:ascii="Calibri" w:hAnsi="Calibri"/>
                <w:noProof/>
                <w:webHidden/>
                <w:sz w:val="24"/>
                <w:szCs w:val="24"/>
              </w:rPr>
              <w:fldChar w:fldCharType="end"/>
            </w:r>
          </w:hyperlink>
        </w:p>
        <w:p w14:paraId="78DD0553" w14:textId="54008B96" w:rsidR="008F4E7B" w:rsidRPr="008F4E7B" w:rsidRDefault="008F4E7B">
          <w:pPr>
            <w:pStyle w:val="TOC1"/>
            <w:rPr>
              <w:rFonts w:ascii="Calibri" w:eastAsiaTheme="minorEastAsia" w:hAnsi="Calibri" w:cs="Calibri"/>
              <w:kern w:val="2"/>
              <w:lang w:val="en-ES" w:eastAsia="en-GB"/>
              <w14:ligatures w14:val="standardContextual"/>
            </w:rPr>
          </w:pPr>
          <w:hyperlink w:anchor="_Toc139972802" w:history="1">
            <w:r w:rsidRPr="008F4E7B">
              <w:rPr>
                <w:rStyle w:val="Hyperlink"/>
                <w:rFonts w:ascii="Calibri" w:hAnsi="Calibri" w:cs="Calibri"/>
              </w:rPr>
              <w:t>Glossary of terms</w:t>
            </w:r>
            <w:r w:rsidRPr="008F4E7B">
              <w:rPr>
                <w:rFonts w:ascii="Calibri" w:hAnsi="Calibri" w:cs="Calibri"/>
                <w:webHidden/>
              </w:rPr>
              <w:tab/>
            </w:r>
            <w:r w:rsidRPr="008F4E7B">
              <w:rPr>
                <w:rFonts w:ascii="Calibri" w:hAnsi="Calibri" w:cs="Calibri"/>
                <w:webHidden/>
              </w:rPr>
              <w:fldChar w:fldCharType="begin"/>
            </w:r>
            <w:r w:rsidRPr="008F4E7B">
              <w:rPr>
                <w:rFonts w:ascii="Calibri" w:hAnsi="Calibri" w:cs="Calibri"/>
                <w:webHidden/>
              </w:rPr>
              <w:instrText xml:space="preserve"> PAGEREF _Toc139972802 \h </w:instrText>
            </w:r>
            <w:r w:rsidRPr="008F4E7B">
              <w:rPr>
                <w:rFonts w:ascii="Calibri" w:hAnsi="Calibri" w:cs="Calibri"/>
                <w:webHidden/>
              </w:rPr>
            </w:r>
            <w:r w:rsidRPr="008F4E7B">
              <w:rPr>
                <w:rFonts w:ascii="Calibri" w:hAnsi="Calibri" w:cs="Calibri"/>
                <w:webHidden/>
              </w:rPr>
              <w:fldChar w:fldCharType="separate"/>
            </w:r>
            <w:r w:rsidR="00DE728A">
              <w:rPr>
                <w:rFonts w:ascii="Calibri" w:hAnsi="Calibri" w:cs="Calibri"/>
                <w:webHidden/>
              </w:rPr>
              <w:t>16</w:t>
            </w:r>
            <w:r w:rsidRPr="008F4E7B">
              <w:rPr>
                <w:rFonts w:ascii="Calibri" w:hAnsi="Calibri" w:cs="Calibri"/>
                <w:webHidden/>
              </w:rPr>
              <w:fldChar w:fldCharType="end"/>
            </w:r>
          </w:hyperlink>
        </w:p>
        <w:p w14:paraId="0FF3AC7D" w14:textId="52222721" w:rsidR="0007614B" w:rsidRPr="006B3241" w:rsidRDefault="003E468C">
          <w:pPr>
            <w:rPr>
              <w:lang w:val="en-GB"/>
            </w:rPr>
          </w:pPr>
          <w:r w:rsidRPr="008F4E7B">
            <w:rPr>
              <w:lang w:val="en-GB"/>
            </w:rPr>
            <w:fldChar w:fldCharType="end"/>
          </w:r>
        </w:p>
      </w:sdtContent>
    </w:sdt>
    <w:p w14:paraId="0AC7E6FA" w14:textId="1FE0EB0E" w:rsidR="00B154F7" w:rsidRPr="00CC3F6E" w:rsidRDefault="00B154F7" w:rsidP="00DE7803">
      <w:pPr>
        <w:pStyle w:val="Heading2"/>
        <w:rPr>
          <w:lang w:val="en-GB"/>
        </w:rPr>
      </w:pPr>
      <w:bookmarkStart w:id="0" w:name="_q7u5b2hap5xb" w:colFirst="0" w:colLast="0"/>
      <w:bookmarkStart w:id="1" w:name="_w1qi8jhvkq1c" w:colFirst="0" w:colLast="0"/>
      <w:bookmarkEnd w:id="0"/>
      <w:bookmarkEnd w:id="1"/>
    </w:p>
    <w:p w14:paraId="12A63E72" w14:textId="77777777" w:rsidR="001C4023" w:rsidRDefault="001C4023" w:rsidP="001C4023">
      <w:pPr>
        <w:rPr>
          <w:lang w:val="en-GB"/>
        </w:rPr>
      </w:pPr>
    </w:p>
    <w:p w14:paraId="2D203B9F" w14:textId="77777777" w:rsidR="00E0797C" w:rsidRDefault="00E0797C" w:rsidP="001C4023">
      <w:pPr>
        <w:rPr>
          <w:lang w:val="en-GB"/>
        </w:rPr>
      </w:pPr>
    </w:p>
    <w:p w14:paraId="1A7B41A8" w14:textId="77777777" w:rsidR="008F4E7B" w:rsidRDefault="008F4E7B" w:rsidP="001C4023">
      <w:pPr>
        <w:rPr>
          <w:lang w:val="en-GB"/>
        </w:rPr>
      </w:pPr>
    </w:p>
    <w:p w14:paraId="63AB8A71" w14:textId="77777777" w:rsidR="008F4E7B" w:rsidRDefault="008F4E7B" w:rsidP="001C4023">
      <w:pPr>
        <w:rPr>
          <w:lang w:val="en-GB"/>
        </w:rPr>
      </w:pPr>
    </w:p>
    <w:p w14:paraId="42668345" w14:textId="77777777" w:rsidR="008F4E7B" w:rsidRDefault="008F4E7B" w:rsidP="001C4023">
      <w:pPr>
        <w:rPr>
          <w:lang w:val="en-GB"/>
        </w:rPr>
      </w:pPr>
    </w:p>
    <w:p w14:paraId="70B96EEB" w14:textId="77777777" w:rsidR="008F4E7B" w:rsidRDefault="008F4E7B" w:rsidP="001C4023">
      <w:pPr>
        <w:rPr>
          <w:lang w:val="en-GB"/>
        </w:rPr>
      </w:pPr>
    </w:p>
    <w:p w14:paraId="1B484D0D" w14:textId="77777777" w:rsidR="008F4E7B" w:rsidRDefault="008F4E7B" w:rsidP="001C4023">
      <w:pPr>
        <w:rPr>
          <w:lang w:val="en-GB"/>
        </w:rPr>
      </w:pPr>
    </w:p>
    <w:p w14:paraId="5E9C372F" w14:textId="77777777" w:rsidR="008F4E7B" w:rsidRDefault="008F4E7B" w:rsidP="001C4023">
      <w:pPr>
        <w:rPr>
          <w:lang w:val="en-GB"/>
        </w:rPr>
      </w:pPr>
    </w:p>
    <w:p w14:paraId="0FBF94ED" w14:textId="77777777" w:rsidR="008F4E7B" w:rsidRDefault="008F4E7B" w:rsidP="001C4023">
      <w:pPr>
        <w:rPr>
          <w:lang w:val="en-GB"/>
        </w:rPr>
      </w:pPr>
    </w:p>
    <w:p w14:paraId="1AFABDCD" w14:textId="77777777" w:rsidR="00DE728A" w:rsidRDefault="00DE728A" w:rsidP="001C4023">
      <w:pPr>
        <w:rPr>
          <w:lang w:val="en-GB"/>
        </w:rPr>
      </w:pPr>
    </w:p>
    <w:p w14:paraId="7EF3A0DB" w14:textId="77777777" w:rsidR="008F4E7B" w:rsidRDefault="008F4E7B" w:rsidP="001C4023">
      <w:pPr>
        <w:rPr>
          <w:lang w:val="en-GB"/>
        </w:rPr>
      </w:pPr>
    </w:p>
    <w:p w14:paraId="12975428" w14:textId="77777777" w:rsidR="00E0797C" w:rsidRPr="00CC3F6E" w:rsidRDefault="00E0797C" w:rsidP="001C4023">
      <w:pPr>
        <w:rPr>
          <w:lang w:val="en-GB"/>
        </w:rPr>
      </w:pPr>
    </w:p>
    <w:p w14:paraId="5C13896F" w14:textId="77777777" w:rsidR="008F4E7B" w:rsidRDefault="008F4E7B" w:rsidP="008F4E7B">
      <w:proofErr w:type="spellStart"/>
      <w:r w:rsidRPr="00474D1D">
        <w:rPr>
          <w:b/>
          <w:sz w:val="36"/>
          <w:szCs w:val="36"/>
        </w:rPr>
        <w:t>About</w:t>
      </w:r>
      <w:proofErr w:type="spellEnd"/>
    </w:p>
    <w:p w14:paraId="748C462E" w14:textId="77777777" w:rsidR="008F4E7B" w:rsidRDefault="008F4E7B" w:rsidP="008F4E7B">
      <w:pPr>
        <w:spacing w:after="240"/>
      </w:pPr>
      <w:proofErr w:type="spellStart"/>
      <w:r>
        <w:t>The</w:t>
      </w:r>
      <w:proofErr w:type="spellEnd"/>
      <w:r>
        <w:t xml:space="preserve"> </w:t>
      </w:r>
      <w:r>
        <w:fldChar w:fldCharType="begin"/>
      </w:r>
      <w:r>
        <w:instrText>HYPERLINK "http://ucgis-tools-jot.web.app/"</w:instrText>
      </w:r>
      <w:r>
        <w:fldChar w:fldCharType="separate"/>
      </w:r>
      <w:ins w:id="2" w:author="Aida Monfort" w:date="2020-11-03T11:44:00Z">
        <w:r w:rsidRPr="00386425">
          <w:rPr>
            <w:rStyle w:val="Hyperlink"/>
          </w:rPr>
          <w:t xml:space="preserve">Job </w:t>
        </w:r>
        <w:proofErr w:type="spellStart"/>
        <w:r w:rsidRPr="00386425">
          <w:rPr>
            <w:rStyle w:val="Hyperlink"/>
          </w:rPr>
          <w:t>Offer</w:t>
        </w:r>
        <w:proofErr w:type="spellEnd"/>
        <w:r w:rsidRPr="00386425">
          <w:rPr>
            <w:rStyle w:val="Hyperlink"/>
          </w:rPr>
          <w:t xml:space="preserve"> </w:t>
        </w:r>
        <w:proofErr w:type="spellStart"/>
        <w:r w:rsidRPr="00386425">
          <w:rPr>
            <w:rStyle w:val="Hyperlink"/>
          </w:rPr>
          <w:t>Tool</w:t>
        </w:r>
      </w:ins>
      <w:proofErr w:type="spellEnd"/>
      <w:r>
        <w:fldChar w:fldCharType="end"/>
      </w:r>
      <w:r>
        <w:t xml:space="preserve"> (JOT) </w:t>
      </w:r>
      <w:proofErr w:type="spellStart"/>
      <w:r>
        <w:t>allows</w:t>
      </w:r>
      <w:proofErr w:type="spellEnd"/>
      <w:r>
        <w:t xml:space="preserve"> </w:t>
      </w:r>
      <w:proofErr w:type="spellStart"/>
      <w:r>
        <w:t>users</w:t>
      </w:r>
      <w:proofErr w:type="spellEnd"/>
      <w:r>
        <w:t xml:space="preserve"> to </w:t>
      </w:r>
      <w:proofErr w:type="spellStart"/>
      <w:r w:rsidRPr="00AB756A">
        <w:t>create</w:t>
      </w:r>
      <w:proofErr w:type="spellEnd"/>
      <w:r w:rsidRPr="00AB756A">
        <w:t xml:space="preserve"> </w:t>
      </w:r>
      <w:proofErr w:type="spellStart"/>
      <w:r w:rsidRPr="00AB756A">
        <w:t>job</w:t>
      </w:r>
      <w:proofErr w:type="spellEnd"/>
      <w:r w:rsidRPr="00AB756A">
        <w:t xml:space="preserve"> </w:t>
      </w:r>
      <w:proofErr w:type="spellStart"/>
      <w:r w:rsidRPr="00AB756A">
        <w:t>offers</w:t>
      </w:r>
      <w:proofErr w:type="spellEnd"/>
      <w:r>
        <w:t xml:space="preserve"> in </w:t>
      </w:r>
      <w:proofErr w:type="spellStart"/>
      <w:r>
        <w:t>the</w:t>
      </w:r>
      <w:proofErr w:type="spellEnd"/>
      <w:r>
        <w:t xml:space="preserve"> </w:t>
      </w:r>
      <w:proofErr w:type="spellStart"/>
      <w:r>
        <w:t>field</w:t>
      </w:r>
      <w:proofErr w:type="spellEnd"/>
      <w:r>
        <w:t xml:space="preserve"> of </w:t>
      </w:r>
      <w:proofErr w:type="spellStart"/>
      <w:r>
        <w:t>Earth</w:t>
      </w:r>
      <w:proofErr w:type="spellEnd"/>
      <w:r>
        <w:t xml:space="preserve"> </w:t>
      </w:r>
      <w:proofErr w:type="spellStart"/>
      <w:r>
        <w:t>Observation</w:t>
      </w:r>
      <w:proofErr w:type="spellEnd"/>
      <w:r>
        <w:t xml:space="preserve"> </w:t>
      </w:r>
      <w:proofErr w:type="spellStart"/>
      <w:r>
        <w:t>and</w:t>
      </w:r>
      <w:proofErr w:type="spellEnd"/>
      <w:r>
        <w:t xml:space="preserve"> </w:t>
      </w:r>
      <w:proofErr w:type="spellStart"/>
      <w:r>
        <w:t>Geographic</w:t>
      </w:r>
      <w:proofErr w:type="spellEnd"/>
      <w:r>
        <w:t xml:space="preserve"> </w:t>
      </w:r>
      <w:proofErr w:type="spellStart"/>
      <w:r>
        <w:t>Information</w:t>
      </w:r>
      <w:proofErr w:type="spellEnd"/>
      <w:r>
        <w:t xml:space="preserve">. </w:t>
      </w:r>
      <w:proofErr w:type="spellStart"/>
      <w:r>
        <w:t>These</w:t>
      </w:r>
      <w:proofErr w:type="spellEnd"/>
      <w:r>
        <w:t xml:space="preserve"> </w:t>
      </w:r>
      <w:proofErr w:type="spellStart"/>
      <w:r>
        <w:t>job</w:t>
      </w:r>
      <w:proofErr w:type="spellEnd"/>
      <w:r>
        <w:t xml:space="preserve"> </w:t>
      </w:r>
      <w:proofErr w:type="spellStart"/>
      <w:r>
        <w:t>offers</w:t>
      </w:r>
      <w:proofErr w:type="spellEnd"/>
      <w:r>
        <w:t xml:space="preserve"> can be </w:t>
      </w:r>
      <w:proofErr w:type="spellStart"/>
      <w:r>
        <w:t>based</w:t>
      </w:r>
      <w:proofErr w:type="spellEnd"/>
      <w:r>
        <w:t xml:space="preserve"> on </w:t>
      </w:r>
      <w:proofErr w:type="spellStart"/>
      <w:r>
        <w:t>an</w:t>
      </w:r>
      <w:proofErr w:type="spellEnd"/>
      <w:r>
        <w:t xml:space="preserve"> </w:t>
      </w:r>
      <w:proofErr w:type="spellStart"/>
      <w:r>
        <w:t>existing</w:t>
      </w:r>
      <w:proofErr w:type="spellEnd"/>
      <w:r>
        <w:t xml:space="preserve"> </w:t>
      </w:r>
      <w:proofErr w:type="spellStart"/>
      <w:r>
        <w:t>occupational</w:t>
      </w:r>
      <w:proofErr w:type="spellEnd"/>
      <w:r>
        <w:t xml:space="preserve"> </w:t>
      </w:r>
      <w:proofErr w:type="spellStart"/>
      <w:r>
        <w:t>profile</w:t>
      </w:r>
      <w:proofErr w:type="spellEnd"/>
      <w:r>
        <w:t xml:space="preserve">, </w:t>
      </w:r>
      <w:proofErr w:type="spellStart"/>
      <w:r>
        <w:t>previously</w:t>
      </w:r>
      <w:proofErr w:type="spellEnd"/>
      <w:r>
        <w:t xml:space="preserve"> </w:t>
      </w:r>
      <w:proofErr w:type="spellStart"/>
      <w:r>
        <w:t>created</w:t>
      </w:r>
      <w:proofErr w:type="spellEnd"/>
      <w:r>
        <w:t xml:space="preserve"> in </w:t>
      </w:r>
      <w:proofErr w:type="spellStart"/>
      <w:r>
        <w:t>the</w:t>
      </w:r>
      <w:proofErr w:type="spellEnd"/>
      <w:r>
        <w:t xml:space="preserve"> </w:t>
      </w:r>
      <w:hyperlink r:id="rId8" w:history="1">
        <w:proofErr w:type="spellStart"/>
        <w:r w:rsidRPr="00386425">
          <w:rPr>
            <w:rStyle w:val="Hyperlink"/>
          </w:rPr>
          <w:t>Occupational</w:t>
        </w:r>
        <w:proofErr w:type="spellEnd"/>
        <w:r w:rsidRPr="00386425">
          <w:rPr>
            <w:rStyle w:val="Hyperlink"/>
          </w:rPr>
          <w:t xml:space="preserve"> </w:t>
        </w:r>
        <w:proofErr w:type="spellStart"/>
        <w:r w:rsidRPr="00386425">
          <w:rPr>
            <w:rStyle w:val="Hyperlink"/>
          </w:rPr>
          <w:t>Profile</w:t>
        </w:r>
        <w:proofErr w:type="spellEnd"/>
        <w:r w:rsidRPr="00386425">
          <w:rPr>
            <w:rStyle w:val="Hyperlink"/>
          </w:rPr>
          <w:t xml:space="preserve"> </w:t>
        </w:r>
        <w:proofErr w:type="spellStart"/>
        <w:r w:rsidRPr="00386425">
          <w:rPr>
            <w:rStyle w:val="Hyperlink"/>
          </w:rPr>
          <w:t>Tool</w:t>
        </w:r>
        <w:proofErr w:type="spellEnd"/>
      </w:hyperlink>
      <w:r>
        <w:t xml:space="preserve"> (OPT), or </w:t>
      </w:r>
      <w:proofErr w:type="spellStart"/>
      <w:r>
        <w:t>created</w:t>
      </w:r>
      <w:proofErr w:type="spellEnd"/>
      <w:r>
        <w:t xml:space="preserve"> </w:t>
      </w:r>
      <w:proofErr w:type="spellStart"/>
      <w:r>
        <w:t>from</w:t>
      </w:r>
      <w:proofErr w:type="spellEnd"/>
      <w:r>
        <w:t xml:space="preserve"> </w:t>
      </w:r>
      <w:proofErr w:type="spellStart"/>
      <w:r>
        <w:t>scratch</w:t>
      </w:r>
      <w:proofErr w:type="spellEnd"/>
      <w:r>
        <w:t xml:space="preserve">. Job </w:t>
      </w:r>
      <w:proofErr w:type="spellStart"/>
      <w:r>
        <w:t>offers</w:t>
      </w:r>
      <w:proofErr w:type="spellEnd"/>
      <w:r>
        <w:t xml:space="preserve"> </w:t>
      </w:r>
      <w:proofErr w:type="spellStart"/>
      <w:r>
        <w:t>are</w:t>
      </w:r>
      <w:proofErr w:type="spellEnd"/>
      <w:r>
        <w:t xml:space="preserve"> </w:t>
      </w:r>
      <w:proofErr w:type="spellStart"/>
      <w:r>
        <w:t>linked</w:t>
      </w:r>
      <w:proofErr w:type="spellEnd"/>
      <w:r>
        <w:t xml:space="preserve"> to </w:t>
      </w:r>
      <w:proofErr w:type="spellStart"/>
      <w:r>
        <w:t>the</w:t>
      </w:r>
      <w:proofErr w:type="spellEnd"/>
      <w:r>
        <w:t xml:space="preserve"> EO4GEO </w:t>
      </w:r>
      <w:proofErr w:type="spellStart"/>
      <w:r>
        <w:t>Body</w:t>
      </w:r>
      <w:proofErr w:type="spellEnd"/>
      <w:r>
        <w:t xml:space="preserve"> of </w:t>
      </w:r>
      <w:proofErr w:type="spellStart"/>
      <w:r>
        <w:t>Knowledge</w:t>
      </w:r>
      <w:proofErr w:type="spellEnd"/>
      <w:r>
        <w:t xml:space="preserve"> (BoK) for EO/GI-</w:t>
      </w:r>
      <w:proofErr w:type="spellStart"/>
      <w:r>
        <w:t>specific</w:t>
      </w:r>
      <w:proofErr w:type="spellEnd"/>
      <w:r>
        <w:t xml:space="preserve"> </w:t>
      </w:r>
      <w:proofErr w:type="spellStart"/>
      <w:r>
        <w:t>concepts</w:t>
      </w:r>
      <w:proofErr w:type="spellEnd"/>
      <w:r>
        <w:t xml:space="preserve"> </w:t>
      </w:r>
      <w:proofErr w:type="spellStart"/>
      <w:r>
        <w:t>and</w:t>
      </w:r>
      <w:proofErr w:type="spellEnd"/>
      <w:r>
        <w:t xml:space="preserve"> </w:t>
      </w:r>
      <w:proofErr w:type="spellStart"/>
      <w:r>
        <w:t>skills</w:t>
      </w:r>
      <w:proofErr w:type="spellEnd"/>
      <w:r>
        <w:t xml:space="preserve">, </w:t>
      </w:r>
      <w:proofErr w:type="spellStart"/>
      <w:r>
        <w:t>and</w:t>
      </w:r>
      <w:proofErr w:type="spellEnd"/>
      <w:r>
        <w:t xml:space="preserve"> to </w:t>
      </w:r>
      <w:proofErr w:type="spellStart"/>
      <w:r>
        <w:t>the</w:t>
      </w:r>
      <w:proofErr w:type="spellEnd"/>
      <w:r>
        <w:t xml:space="preserve"> </w:t>
      </w:r>
      <w:hyperlink r:id="rId9">
        <w:proofErr w:type="spellStart"/>
        <w:r>
          <w:rPr>
            <w:color w:val="0000FF"/>
            <w:u w:val="single"/>
          </w:rPr>
          <w:t>European</w:t>
        </w:r>
        <w:proofErr w:type="spellEnd"/>
        <w:r>
          <w:rPr>
            <w:color w:val="0000FF"/>
            <w:u w:val="single"/>
          </w:rPr>
          <w:t xml:space="preserve"> </w:t>
        </w:r>
        <w:proofErr w:type="spellStart"/>
        <w:r>
          <w:rPr>
            <w:color w:val="0000FF"/>
            <w:u w:val="single"/>
          </w:rPr>
          <w:t>Skills</w:t>
        </w:r>
        <w:proofErr w:type="spellEnd"/>
        <w:r>
          <w:rPr>
            <w:color w:val="0000FF"/>
            <w:u w:val="single"/>
          </w:rPr>
          <w:t>/</w:t>
        </w:r>
        <w:proofErr w:type="spellStart"/>
        <w:r>
          <w:rPr>
            <w:color w:val="0000FF"/>
            <w:u w:val="single"/>
          </w:rPr>
          <w:t>Competences</w:t>
        </w:r>
        <w:proofErr w:type="spellEnd"/>
        <w:r>
          <w:rPr>
            <w:color w:val="0000FF"/>
            <w:u w:val="single"/>
          </w:rPr>
          <w:t xml:space="preserve"> </w:t>
        </w:r>
        <w:proofErr w:type="spellStart"/>
        <w:r>
          <w:rPr>
            <w:color w:val="0000FF"/>
            <w:u w:val="single"/>
          </w:rPr>
          <w:t>and</w:t>
        </w:r>
        <w:proofErr w:type="spellEnd"/>
        <w:r>
          <w:rPr>
            <w:color w:val="0000FF"/>
            <w:u w:val="single"/>
          </w:rPr>
          <w:t xml:space="preserve"> </w:t>
        </w:r>
        <w:proofErr w:type="spellStart"/>
        <w:r>
          <w:rPr>
            <w:color w:val="0000FF"/>
            <w:u w:val="single"/>
          </w:rPr>
          <w:t>Occupation</w:t>
        </w:r>
        <w:proofErr w:type="spellEnd"/>
        <w:r>
          <w:rPr>
            <w:color w:val="0000FF"/>
            <w:u w:val="single"/>
          </w:rPr>
          <w:t xml:space="preserve"> (ESCO) </w:t>
        </w:r>
        <w:proofErr w:type="spellStart"/>
        <w:r>
          <w:rPr>
            <w:color w:val="0000FF"/>
            <w:u w:val="single"/>
          </w:rPr>
          <w:t>classification</w:t>
        </w:r>
        <w:proofErr w:type="spellEnd"/>
      </w:hyperlink>
      <w:r>
        <w:t xml:space="preserve"> for transversal </w:t>
      </w:r>
      <w:proofErr w:type="spellStart"/>
      <w:r>
        <w:t>skills</w:t>
      </w:r>
      <w:proofErr w:type="spellEnd"/>
      <w:r>
        <w:t>.</w:t>
      </w:r>
    </w:p>
    <w:p w14:paraId="446D5144" w14:textId="77777777" w:rsidR="008F4E7B" w:rsidRDefault="008F4E7B" w:rsidP="008F4E7B">
      <w:pPr>
        <w:spacing w:after="240"/>
      </w:pPr>
      <w:proofErr w:type="spellStart"/>
      <w:r>
        <w:t>The</w:t>
      </w:r>
      <w:proofErr w:type="spellEnd"/>
      <w:r>
        <w:t xml:space="preserve"> Job </w:t>
      </w:r>
      <w:proofErr w:type="spellStart"/>
      <w:r>
        <w:t>Offer</w:t>
      </w:r>
      <w:proofErr w:type="spellEnd"/>
      <w:r>
        <w:t xml:space="preserve"> </w:t>
      </w:r>
      <w:proofErr w:type="spellStart"/>
      <w:r>
        <w:t>Tool</w:t>
      </w:r>
      <w:proofErr w:type="spellEnd"/>
      <w:r>
        <w:t xml:space="preserve"> (JOT) is part of </w:t>
      </w:r>
      <w:proofErr w:type="spellStart"/>
      <w:r>
        <w:t>the</w:t>
      </w:r>
      <w:proofErr w:type="spellEnd"/>
      <w:r>
        <w:t xml:space="preserve"> EO4GEO </w:t>
      </w:r>
      <w:proofErr w:type="spellStart"/>
      <w:r>
        <w:t>tool</w:t>
      </w:r>
      <w:proofErr w:type="spellEnd"/>
      <w:r>
        <w:t xml:space="preserve"> suite, </w:t>
      </w:r>
      <w:proofErr w:type="spellStart"/>
      <w:r>
        <w:t>and</w:t>
      </w:r>
      <w:proofErr w:type="spellEnd"/>
      <w:r>
        <w:t xml:space="preserve"> </w:t>
      </w:r>
      <w:proofErr w:type="spellStart"/>
      <w:r>
        <w:t>was</w:t>
      </w:r>
      <w:proofErr w:type="spellEnd"/>
      <w:r>
        <w:t xml:space="preserve"> </w:t>
      </w:r>
      <w:proofErr w:type="spellStart"/>
      <w:r>
        <w:t>developed</w:t>
      </w:r>
      <w:proofErr w:type="spellEnd"/>
      <w:r>
        <w:t xml:space="preserve"> </w:t>
      </w:r>
      <w:proofErr w:type="spellStart"/>
      <w:r>
        <w:t>by</w:t>
      </w:r>
      <w:proofErr w:type="spellEnd"/>
      <w:r>
        <w:t xml:space="preserve"> </w:t>
      </w:r>
      <w:proofErr w:type="spellStart"/>
      <w:r>
        <w:t>the</w:t>
      </w:r>
      <w:proofErr w:type="spellEnd"/>
      <w:r>
        <w:t xml:space="preserve"> </w:t>
      </w:r>
      <w:hyperlink r:id="rId10">
        <w:proofErr w:type="spellStart"/>
        <w:r>
          <w:rPr>
            <w:color w:val="0000FF"/>
            <w:u w:val="single"/>
          </w:rPr>
          <w:t>Geospatial</w:t>
        </w:r>
        <w:proofErr w:type="spellEnd"/>
        <w:r>
          <w:rPr>
            <w:color w:val="0000FF"/>
            <w:u w:val="single"/>
          </w:rPr>
          <w:t xml:space="preserve"> Technologies </w:t>
        </w:r>
        <w:proofErr w:type="spellStart"/>
        <w:r>
          <w:rPr>
            <w:color w:val="0000FF"/>
            <w:u w:val="single"/>
          </w:rPr>
          <w:t>Research</w:t>
        </w:r>
        <w:proofErr w:type="spellEnd"/>
        <w:r>
          <w:rPr>
            <w:color w:val="0000FF"/>
            <w:u w:val="single"/>
          </w:rPr>
          <w:t xml:space="preserve"> Group</w:t>
        </w:r>
      </w:hyperlink>
      <w:r>
        <w:t xml:space="preserve"> (GEOTEC) </w:t>
      </w:r>
      <w:proofErr w:type="spellStart"/>
      <w:r>
        <w:t>from</w:t>
      </w:r>
      <w:proofErr w:type="spellEnd"/>
      <w:r>
        <w:t xml:space="preserve"> </w:t>
      </w:r>
      <w:proofErr w:type="spellStart"/>
      <w:r>
        <w:t>the</w:t>
      </w:r>
      <w:proofErr w:type="spellEnd"/>
      <w:r>
        <w:t xml:space="preserve"> Universitat Jaume I, Castelló de la Plana, Spain.</w:t>
      </w:r>
    </w:p>
    <w:p w14:paraId="30D36F9A" w14:textId="77777777" w:rsidR="008F4E7B" w:rsidRDefault="008F4E7B" w:rsidP="008F4E7B">
      <w:pPr>
        <w:spacing w:after="240"/>
      </w:pPr>
    </w:p>
    <w:p w14:paraId="3A6D2EE1" w14:textId="77777777" w:rsidR="008F4E7B" w:rsidRDefault="008F4E7B" w:rsidP="008F4E7B">
      <w:pPr>
        <w:rPr>
          <w:b/>
          <w:sz w:val="36"/>
          <w:szCs w:val="36"/>
        </w:rPr>
      </w:pPr>
      <w:r>
        <w:br w:type="page"/>
      </w:r>
    </w:p>
    <w:p w14:paraId="09AC2F9B" w14:textId="77777777" w:rsidR="008F4E7B" w:rsidRDefault="008F4E7B" w:rsidP="008F4E7B">
      <w:pPr>
        <w:pStyle w:val="Heading2"/>
      </w:pPr>
      <w:bookmarkStart w:id="3" w:name="_Toc139972320"/>
      <w:bookmarkStart w:id="4" w:name="_Toc139972765"/>
      <w:r>
        <w:lastRenderedPageBreak/>
        <w:t xml:space="preserve">Tools </w:t>
      </w:r>
      <w:proofErr w:type="spellStart"/>
      <w:r>
        <w:t>Login</w:t>
      </w:r>
      <w:proofErr w:type="spellEnd"/>
      <w:r>
        <w:t xml:space="preserve"> &amp; </w:t>
      </w:r>
      <w:proofErr w:type="spellStart"/>
      <w:r>
        <w:t>Registration</w:t>
      </w:r>
      <w:bookmarkEnd w:id="3"/>
      <w:bookmarkEnd w:id="4"/>
      <w:proofErr w:type="spellEnd"/>
    </w:p>
    <w:p w14:paraId="2DAAF3D3" w14:textId="77777777" w:rsidR="008F4E7B" w:rsidRDefault="008F4E7B" w:rsidP="008F4E7B">
      <w:pPr>
        <w:spacing w:after="240"/>
      </w:pPr>
      <w:proofErr w:type="spellStart"/>
      <w:r>
        <w:t>The</w:t>
      </w:r>
      <w:proofErr w:type="spellEnd"/>
      <w:r>
        <w:t xml:space="preserve"> JOT has </w:t>
      </w:r>
      <w:proofErr w:type="spellStart"/>
      <w:r>
        <w:t>two</w:t>
      </w:r>
      <w:proofErr w:type="spellEnd"/>
      <w:r>
        <w:t xml:space="preserve"> </w:t>
      </w:r>
      <w:proofErr w:type="spellStart"/>
      <w:r>
        <w:t>types</w:t>
      </w:r>
      <w:proofErr w:type="spellEnd"/>
      <w:r>
        <w:t xml:space="preserve"> of </w:t>
      </w:r>
      <w:proofErr w:type="spellStart"/>
      <w:r>
        <w:t>users</w:t>
      </w:r>
      <w:proofErr w:type="spellEnd"/>
      <w:r>
        <w:t xml:space="preserve">: </w:t>
      </w:r>
      <w:proofErr w:type="spellStart"/>
      <w:r>
        <w:t>anonymous</w:t>
      </w:r>
      <w:proofErr w:type="spellEnd"/>
      <w:r>
        <w:t xml:space="preserve"> </w:t>
      </w:r>
      <w:proofErr w:type="spellStart"/>
      <w:r>
        <w:t>and</w:t>
      </w:r>
      <w:proofErr w:type="spellEnd"/>
      <w:r>
        <w:t xml:space="preserve"> </w:t>
      </w:r>
      <w:proofErr w:type="spellStart"/>
      <w:r>
        <w:t>registered</w:t>
      </w:r>
      <w:proofErr w:type="spellEnd"/>
      <w:r>
        <w:t xml:space="preserve"> </w:t>
      </w:r>
      <w:proofErr w:type="spellStart"/>
      <w:r>
        <w:t>users</w:t>
      </w:r>
      <w:proofErr w:type="spellEnd"/>
      <w:r>
        <w:t xml:space="preserve">. </w:t>
      </w:r>
      <w:proofErr w:type="spellStart"/>
      <w:r>
        <w:t>An</w:t>
      </w:r>
      <w:proofErr w:type="spellEnd"/>
      <w:r>
        <w:t xml:space="preserve"> </w:t>
      </w:r>
      <w:proofErr w:type="spellStart"/>
      <w:r>
        <w:t>anonymous</w:t>
      </w:r>
      <w:proofErr w:type="spellEnd"/>
      <w:r>
        <w:t xml:space="preserve"> </w:t>
      </w:r>
      <w:proofErr w:type="spellStart"/>
      <w:r>
        <w:t>user</w:t>
      </w:r>
      <w:proofErr w:type="spellEnd"/>
      <w:r>
        <w:t xml:space="preserve"> </w:t>
      </w:r>
      <w:proofErr w:type="spellStart"/>
      <w:r>
        <w:t>directly</w:t>
      </w:r>
      <w:proofErr w:type="spellEnd"/>
      <w:r>
        <w:t xml:space="preserve"> </w:t>
      </w:r>
      <w:proofErr w:type="spellStart"/>
      <w:r>
        <w:t>sees</w:t>
      </w:r>
      <w:proofErr w:type="spellEnd"/>
      <w:r>
        <w:t xml:space="preserve"> </w:t>
      </w:r>
      <w:proofErr w:type="spellStart"/>
      <w:r>
        <w:t>public</w:t>
      </w:r>
      <w:proofErr w:type="spellEnd"/>
      <w:r>
        <w:t xml:space="preserve"> Job </w:t>
      </w:r>
      <w:proofErr w:type="spellStart"/>
      <w:r>
        <w:t>Offers</w:t>
      </w:r>
      <w:proofErr w:type="spellEnd"/>
      <w:r>
        <w:t xml:space="preserve">, </w:t>
      </w:r>
      <w:proofErr w:type="spellStart"/>
      <w:r>
        <w:t>without</w:t>
      </w:r>
      <w:proofErr w:type="spellEnd"/>
      <w:r>
        <w:t xml:space="preserve"> </w:t>
      </w:r>
      <w:proofErr w:type="spellStart"/>
      <w:r>
        <w:t>being</w:t>
      </w:r>
      <w:proofErr w:type="spellEnd"/>
      <w:r>
        <w:t xml:space="preserve"> </w:t>
      </w:r>
      <w:proofErr w:type="spellStart"/>
      <w:r>
        <w:t>logged</w:t>
      </w:r>
      <w:proofErr w:type="spellEnd"/>
      <w:r>
        <w:t xml:space="preserve"> in </w:t>
      </w:r>
      <w:r w:rsidRPr="00CC3F6E">
        <w:rPr>
          <w:lang w:val="en-GB"/>
        </w:rPr>
        <w:t xml:space="preserve">(See </w:t>
      </w:r>
      <w:hyperlink w:anchor="_Home_page" w:history="1">
        <w:r w:rsidRPr="00D75984">
          <w:rPr>
            <w:rStyle w:val="Hyperlink"/>
            <w:lang w:val="en-GB"/>
          </w:rPr>
          <w:t>Home page s</w:t>
        </w:r>
        <w:r w:rsidRPr="00D75984">
          <w:rPr>
            <w:rStyle w:val="Hyperlink"/>
            <w:lang w:val="en-GB"/>
          </w:rPr>
          <w:t>e</w:t>
        </w:r>
        <w:r w:rsidRPr="00D75984">
          <w:rPr>
            <w:rStyle w:val="Hyperlink"/>
            <w:lang w:val="en-GB"/>
          </w:rPr>
          <w:t>ctio</w:t>
        </w:r>
        <w:r w:rsidRPr="00D75984">
          <w:rPr>
            <w:rStyle w:val="Hyperlink"/>
            <w:lang w:val="en-GB"/>
          </w:rPr>
          <w:t>n</w:t>
        </w:r>
      </w:hyperlink>
      <w:r w:rsidRPr="00CC3F6E">
        <w:rPr>
          <w:lang w:val="en-GB"/>
        </w:rPr>
        <w:t xml:space="preserve">). </w:t>
      </w:r>
      <w:r>
        <w:t xml:space="preserve">A </w:t>
      </w:r>
      <w:proofErr w:type="spellStart"/>
      <w:r>
        <w:t>registered</w:t>
      </w:r>
      <w:proofErr w:type="spellEnd"/>
      <w:r>
        <w:t xml:space="preserve"> </w:t>
      </w:r>
      <w:proofErr w:type="spellStart"/>
      <w:r>
        <w:t>user</w:t>
      </w:r>
      <w:proofErr w:type="spellEnd"/>
      <w:r>
        <w:t xml:space="preserve"> </w:t>
      </w:r>
      <w:proofErr w:type="spellStart"/>
      <w:r>
        <w:t>needs</w:t>
      </w:r>
      <w:proofErr w:type="spellEnd"/>
      <w:r>
        <w:t xml:space="preserve"> to </w:t>
      </w:r>
      <w:proofErr w:type="spellStart"/>
      <w:r>
        <w:t>log</w:t>
      </w:r>
      <w:proofErr w:type="spellEnd"/>
      <w:r>
        <w:t xml:space="preserve"> in </w:t>
      </w:r>
      <w:proofErr w:type="spellStart"/>
      <w:r>
        <w:t>and</w:t>
      </w:r>
      <w:proofErr w:type="spellEnd"/>
      <w:r>
        <w:t xml:space="preserve"> </w:t>
      </w:r>
      <w:proofErr w:type="spellStart"/>
      <w:r>
        <w:t>hereby</w:t>
      </w:r>
      <w:proofErr w:type="spellEnd"/>
      <w:r>
        <w:t xml:space="preserve"> </w:t>
      </w:r>
      <w:proofErr w:type="spellStart"/>
      <w:r>
        <w:t>gains</w:t>
      </w:r>
      <w:proofErr w:type="spellEnd"/>
      <w:r>
        <w:t xml:space="preserve"> </w:t>
      </w:r>
      <w:proofErr w:type="spellStart"/>
      <w:r>
        <w:t>access</w:t>
      </w:r>
      <w:proofErr w:type="spellEnd"/>
      <w:r>
        <w:t xml:space="preserve"> to </w:t>
      </w:r>
      <w:proofErr w:type="spellStart"/>
      <w:r>
        <w:t>additional</w:t>
      </w:r>
      <w:proofErr w:type="spellEnd"/>
      <w:r>
        <w:t xml:space="preserve"> </w:t>
      </w:r>
      <w:proofErr w:type="spellStart"/>
      <w:r>
        <w:t>functionalities</w:t>
      </w:r>
      <w:proofErr w:type="spellEnd"/>
      <w:r>
        <w:t>.</w:t>
      </w:r>
    </w:p>
    <w:p w14:paraId="1258A711" w14:textId="77777777" w:rsidR="008F4E7B" w:rsidRPr="00474D1D" w:rsidRDefault="008F4E7B" w:rsidP="008F4E7B">
      <w:pPr>
        <w:spacing w:after="240"/>
      </w:pPr>
      <w:r w:rsidRPr="00CC3F6E">
        <w:rPr>
          <w:lang w:val="en-GB"/>
        </w:rPr>
        <w:t xml:space="preserve">Figure 1 shows the login page from all </w:t>
      </w:r>
      <w:r>
        <w:rPr>
          <w:lang w:val="en-GB"/>
        </w:rPr>
        <w:t>UCGIS</w:t>
      </w:r>
      <w:r w:rsidRPr="00CC3F6E">
        <w:rPr>
          <w:lang w:val="en-GB"/>
        </w:rPr>
        <w:t xml:space="preserve"> Bok-related tools, including OPT. If you have an account, type in your email (1), your password (2) and click button ‘Login’ (3).</w:t>
      </w:r>
    </w:p>
    <w:p w14:paraId="6E0E009A" w14:textId="77777777" w:rsidR="008F4E7B" w:rsidRPr="00DB654B" w:rsidRDefault="008F4E7B" w:rsidP="008F4E7B">
      <w:pPr>
        <w:spacing w:after="240"/>
        <w:rPr>
          <w:vanish/>
          <w:specVanish/>
        </w:rPr>
      </w:pPr>
      <w:proofErr w:type="spellStart"/>
      <w:r>
        <w:t>If</w:t>
      </w:r>
      <w:proofErr w:type="spellEnd"/>
      <w:r>
        <w:t xml:space="preserve"> </w:t>
      </w:r>
      <w:proofErr w:type="spellStart"/>
      <w:r>
        <w:t>you</w:t>
      </w:r>
      <w:proofErr w:type="spellEnd"/>
    </w:p>
    <w:p w14:paraId="2A3A1473" w14:textId="77777777" w:rsidR="008F4E7B" w:rsidRPr="00DB654B" w:rsidRDefault="008F4E7B" w:rsidP="008F4E7B">
      <w:pPr>
        <w:pStyle w:val="Indiceentexto"/>
        <w:rPr>
          <w:vanish/>
          <w:specVanish/>
        </w:rPr>
      </w:pPr>
      <w:r>
        <w:t xml:space="preserve"> </w:t>
      </w:r>
      <w:bookmarkStart w:id="5" w:name="_Toc139972321"/>
      <w:bookmarkStart w:id="6" w:name="_Toc139972766"/>
      <w:r w:rsidRPr="00DB654B">
        <w:t>forgot your password</w:t>
      </w:r>
      <w:bookmarkEnd w:id="5"/>
      <w:bookmarkEnd w:id="6"/>
    </w:p>
    <w:p w14:paraId="112F470A" w14:textId="77777777" w:rsidR="008F4E7B" w:rsidRPr="00DB654B" w:rsidRDefault="008F4E7B" w:rsidP="008F4E7B">
      <w:pPr>
        <w:spacing w:after="240"/>
        <w:rPr>
          <w:vanish/>
        </w:rPr>
      </w:pPr>
      <w:r>
        <w:t xml:space="preserve">, </w:t>
      </w:r>
      <w:proofErr w:type="spellStart"/>
      <w:r>
        <w:t>type</w:t>
      </w:r>
      <w:proofErr w:type="spellEnd"/>
      <w:r>
        <w:t xml:space="preserve"> in </w:t>
      </w:r>
      <w:proofErr w:type="spellStart"/>
      <w:r>
        <w:t>your</w:t>
      </w:r>
      <w:proofErr w:type="spellEnd"/>
      <w:r>
        <w:t xml:space="preserve"> </w:t>
      </w:r>
      <w:proofErr w:type="spellStart"/>
      <w:r>
        <w:t>email</w:t>
      </w:r>
      <w:proofErr w:type="spellEnd"/>
      <w:r>
        <w:t xml:space="preserve"> (1) </w:t>
      </w:r>
      <w:proofErr w:type="spellStart"/>
      <w:r>
        <w:t>and</w:t>
      </w:r>
      <w:proofErr w:type="spellEnd"/>
      <w:r>
        <w:t xml:space="preserve"> </w:t>
      </w:r>
      <w:proofErr w:type="spellStart"/>
      <w:r>
        <w:t>click</w:t>
      </w:r>
      <w:proofErr w:type="spellEnd"/>
      <w:r>
        <w:t xml:space="preserve"> ‘</w:t>
      </w:r>
      <w:proofErr w:type="spellStart"/>
      <w:r>
        <w:t>Forgot</w:t>
      </w:r>
      <w:proofErr w:type="spellEnd"/>
      <w:r>
        <w:t xml:space="preserve"> </w:t>
      </w:r>
      <w:proofErr w:type="spellStart"/>
      <w:r>
        <w:t>password</w:t>
      </w:r>
      <w:proofErr w:type="spellEnd"/>
      <w:r>
        <w:t xml:space="preserve">?’ (4). </w:t>
      </w:r>
      <w:proofErr w:type="spellStart"/>
      <w:r>
        <w:t>You</w:t>
      </w:r>
      <w:proofErr w:type="spellEnd"/>
      <w:r>
        <w:t xml:space="preserve"> </w:t>
      </w:r>
      <w:proofErr w:type="spellStart"/>
      <w:r>
        <w:t>will</w:t>
      </w:r>
      <w:proofErr w:type="spellEnd"/>
      <w:r>
        <w:t xml:space="preserve"> </w:t>
      </w:r>
      <w:proofErr w:type="spellStart"/>
      <w:r>
        <w:t>receive</w:t>
      </w:r>
      <w:proofErr w:type="spellEnd"/>
      <w:r>
        <w:t xml:space="preserve"> </w:t>
      </w:r>
      <w:proofErr w:type="spellStart"/>
      <w:r>
        <w:t>an</w:t>
      </w:r>
      <w:proofErr w:type="spellEnd"/>
      <w:r>
        <w:t xml:space="preserve"> </w:t>
      </w:r>
      <w:proofErr w:type="spellStart"/>
      <w:r>
        <w:t>email</w:t>
      </w:r>
      <w:proofErr w:type="spellEnd"/>
      <w:r>
        <w:t xml:space="preserve"> to </w:t>
      </w:r>
      <w:proofErr w:type="spellStart"/>
      <w:r>
        <w:t>recover</w:t>
      </w:r>
      <w:proofErr w:type="spellEnd"/>
      <w:r>
        <w:t xml:space="preserve"> </w:t>
      </w:r>
      <w:proofErr w:type="spellStart"/>
      <w:r>
        <w:t>your</w:t>
      </w:r>
      <w:proofErr w:type="spellEnd"/>
      <w:r>
        <w:t xml:space="preserve"> </w:t>
      </w:r>
      <w:proofErr w:type="spellStart"/>
      <w:r>
        <w:t>password</w:t>
      </w:r>
      <w:proofErr w:type="spellEnd"/>
      <w:r>
        <w:t xml:space="preserve">. </w:t>
      </w:r>
      <w:proofErr w:type="spellStart"/>
      <w:r>
        <w:t>If</w:t>
      </w:r>
      <w:proofErr w:type="spellEnd"/>
      <w:r>
        <w:t xml:space="preserve"> </w:t>
      </w:r>
      <w:proofErr w:type="spellStart"/>
      <w:r>
        <w:t>you</w:t>
      </w:r>
      <w:proofErr w:type="spellEnd"/>
      <w:r>
        <w:t xml:space="preserve"> </w:t>
      </w:r>
      <w:proofErr w:type="spellStart"/>
      <w:r>
        <w:t>don’t</w:t>
      </w:r>
      <w:proofErr w:type="spellEnd"/>
      <w:r>
        <w:t xml:space="preserve"> </w:t>
      </w:r>
      <w:proofErr w:type="spellStart"/>
      <w:r>
        <w:t>have</w:t>
      </w:r>
      <w:proofErr w:type="spellEnd"/>
      <w:r>
        <w:t xml:space="preserve"> </w:t>
      </w:r>
      <w:proofErr w:type="spellStart"/>
      <w:r>
        <w:t>an</w:t>
      </w:r>
      <w:proofErr w:type="spellEnd"/>
      <w:r>
        <w:t xml:space="preserve"> </w:t>
      </w:r>
      <w:proofErr w:type="spellStart"/>
      <w:r>
        <w:t>account</w:t>
      </w:r>
      <w:proofErr w:type="spellEnd"/>
      <w:r>
        <w:t xml:space="preserve">, </w:t>
      </w:r>
      <w:proofErr w:type="spellStart"/>
      <w:r>
        <w:t>click</w:t>
      </w:r>
      <w:proofErr w:type="spellEnd"/>
      <w:r>
        <w:t xml:space="preserve"> </w:t>
      </w:r>
      <w:proofErr w:type="spellStart"/>
      <w:r>
        <w:t>Register</w:t>
      </w:r>
      <w:proofErr w:type="spellEnd"/>
      <w:r>
        <w:t xml:space="preserve"> </w:t>
      </w:r>
      <w:proofErr w:type="spellStart"/>
      <w:r>
        <w:t>Now</w:t>
      </w:r>
      <w:proofErr w:type="spellEnd"/>
      <w:r>
        <w:t xml:space="preserve">! (5) </w:t>
      </w:r>
      <w:proofErr w:type="spellStart"/>
      <w:r>
        <w:t>and</w:t>
      </w:r>
      <w:proofErr w:type="spellEnd"/>
      <w:r>
        <w:t xml:space="preserve"> </w:t>
      </w:r>
      <w:proofErr w:type="spellStart"/>
      <w:r>
        <w:t>proceed</w:t>
      </w:r>
      <w:proofErr w:type="spellEnd"/>
      <w:r>
        <w:t xml:space="preserve"> to </w:t>
      </w:r>
      <w:proofErr w:type="spellStart"/>
      <w:r>
        <w:t>Figure</w:t>
      </w:r>
      <w:proofErr w:type="spellEnd"/>
      <w:r>
        <w:t xml:space="preserve"> 2 </w:t>
      </w:r>
      <w:proofErr w:type="spellStart"/>
      <w:r>
        <w:t>Registration</w:t>
      </w:r>
      <w:proofErr w:type="spellEnd"/>
      <w:r>
        <w:t xml:space="preserve"> </w:t>
      </w:r>
      <w:proofErr w:type="spellStart"/>
      <w:r>
        <w:t>form</w:t>
      </w:r>
      <w:proofErr w:type="spellEnd"/>
      <w:r>
        <w:t xml:space="preserve">. </w:t>
      </w:r>
      <w:proofErr w:type="spellStart"/>
      <w:r>
        <w:t>You</w:t>
      </w:r>
      <w:proofErr w:type="spellEnd"/>
      <w:r>
        <w:t xml:space="preserve"> can </w:t>
      </w:r>
      <w:proofErr w:type="spellStart"/>
      <w:r>
        <w:t>also</w:t>
      </w:r>
      <w:proofErr w:type="spellEnd"/>
      <w:r>
        <w:t xml:space="preserve"> </w:t>
      </w:r>
      <w:proofErr w:type="spellStart"/>
      <w:r>
        <w:t>sign</w:t>
      </w:r>
      <w:proofErr w:type="spellEnd"/>
      <w:r>
        <w:t xml:space="preserve"> in </w:t>
      </w:r>
      <w:proofErr w:type="spellStart"/>
      <w:r>
        <w:t>with</w:t>
      </w:r>
      <w:proofErr w:type="spellEnd"/>
      <w:r>
        <w:t xml:space="preserve"> </w:t>
      </w:r>
      <w:proofErr w:type="spellStart"/>
      <w:r>
        <w:t>your</w:t>
      </w:r>
      <w:proofErr w:type="spellEnd"/>
      <w:r>
        <w:t xml:space="preserve"> </w:t>
      </w:r>
      <w:proofErr w:type="spellStart"/>
      <w:r>
        <w:t>Google</w:t>
      </w:r>
      <w:proofErr w:type="spellEnd"/>
      <w:r>
        <w:t xml:space="preserve"> </w:t>
      </w:r>
      <w:proofErr w:type="spellStart"/>
      <w:r>
        <w:t>account</w:t>
      </w:r>
      <w:proofErr w:type="spellEnd"/>
      <w:r>
        <w:t xml:space="preserve"> (6). </w:t>
      </w:r>
    </w:p>
    <w:p w14:paraId="5DC4F424" w14:textId="77777777" w:rsidR="008F4E7B" w:rsidRDefault="008F4E7B" w:rsidP="008F4E7B">
      <w:pPr>
        <w:pBdr>
          <w:top w:val="nil"/>
          <w:left w:val="nil"/>
          <w:bottom w:val="nil"/>
          <w:right w:val="nil"/>
          <w:between w:val="nil"/>
        </w:pBdr>
        <w:spacing w:after="200" w:line="240" w:lineRule="auto"/>
        <w:jc w:val="center"/>
        <w:rPr>
          <w:i/>
          <w:color w:val="1F497D"/>
          <w:sz w:val="18"/>
          <w:szCs w:val="18"/>
        </w:rPr>
      </w:pPr>
      <w:bookmarkStart w:id="7" w:name="_heading=h.tyjcwt" w:colFirst="0" w:colLast="0"/>
      <w:bookmarkEnd w:id="7"/>
    </w:p>
    <w:p w14:paraId="67D6FB0B" w14:textId="77777777" w:rsidR="008F4E7B" w:rsidRDefault="008F4E7B" w:rsidP="008F4E7B">
      <w:pPr>
        <w:pBdr>
          <w:top w:val="nil"/>
          <w:left w:val="nil"/>
          <w:bottom w:val="nil"/>
          <w:right w:val="nil"/>
          <w:between w:val="nil"/>
        </w:pBdr>
        <w:spacing w:after="200" w:line="240" w:lineRule="auto"/>
        <w:jc w:val="center"/>
        <w:rPr>
          <w:i/>
          <w:color w:val="1F497D"/>
          <w:sz w:val="18"/>
          <w:szCs w:val="18"/>
        </w:rPr>
      </w:pPr>
      <w:r w:rsidRPr="007E0EDF">
        <w:rPr>
          <w:noProof/>
          <w:lang w:val="en-GB"/>
        </w:rPr>
        <mc:AlternateContent>
          <mc:Choice Requires="wpg">
            <w:drawing>
              <wp:anchor distT="0" distB="0" distL="114300" distR="114300" simplePos="0" relativeHeight="251696128" behindDoc="0" locked="0" layoutInCell="1" allowOverlap="0" wp14:anchorId="20743690" wp14:editId="255DED0F">
                <wp:simplePos x="0" y="0"/>
                <wp:positionH relativeFrom="column">
                  <wp:posOffset>-62523</wp:posOffset>
                </wp:positionH>
                <wp:positionV relativeFrom="paragraph">
                  <wp:posOffset>363171</wp:posOffset>
                </wp:positionV>
                <wp:extent cx="5734685" cy="4245610"/>
                <wp:effectExtent l="0" t="0" r="5715" b="0"/>
                <wp:wrapTopAndBottom/>
                <wp:docPr id="549358129" name="Grupo 171"/>
                <wp:cNvGraphicFramePr/>
                <a:graphic xmlns:a="http://schemas.openxmlformats.org/drawingml/2006/main">
                  <a:graphicData uri="http://schemas.microsoft.com/office/word/2010/wordprocessingGroup">
                    <wpg:wgp>
                      <wpg:cNvGrpSpPr/>
                      <wpg:grpSpPr>
                        <a:xfrm>
                          <a:off x="0" y="0"/>
                          <a:ext cx="5734685" cy="4245610"/>
                          <a:chOff x="0" y="70317"/>
                          <a:chExt cx="5733415" cy="4244508"/>
                        </a:xfrm>
                      </wpg:grpSpPr>
                      <wpg:grpSp>
                        <wpg:cNvPr id="1834440192" name="Grupo 7"/>
                        <wpg:cNvGrpSpPr/>
                        <wpg:grpSpPr>
                          <a:xfrm>
                            <a:off x="281527" y="70317"/>
                            <a:ext cx="5170359" cy="3994785"/>
                            <a:chOff x="281527" y="70317"/>
                            <a:chExt cx="5170359" cy="3994785"/>
                          </a:xfrm>
                        </wpg:grpSpPr>
                        <pic:pic xmlns:pic="http://schemas.openxmlformats.org/drawingml/2006/picture">
                          <pic:nvPicPr>
                            <pic:cNvPr id="10541719" name="Imagen 11"/>
                            <pic:cNvPicPr>
                              <a:picLocks noChangeAspect="1"/>
                            </pic:cNvPicPr>
                          </pic:nvPicPr>
                          <pic:blipFill>
                            <a:blip r:embed="rId11" cstate="print">
                              <a:extLst>
                                <a:ext uri="{28A0092B-C50C-407E-A947-70E740481C1C}">
                                  <a14:useLocalDpi xmlns:a14="http://schemas.microsoft.com/office/drawing/2010/main" val="0"/>
                                </a:ext>
                              </a:extLst>
                            </a:blip>
                            <a:srcRect/>
                            <a:stretch/>
                          </pic:blipFill>
                          <pic:spPr>
                            <a:xfrm>
                              <a:off x="281527" y="70317"/>
                              <a:ext cx="5170359" cy="3994785"/>
                            </a:xfrm>
                            <a:prstGeom prst="rect">
                              <a:avLst/>
                            </a:prstGeom>
                          </pic:spPr>
                        </pic:pic>
                        <wpg:grpSp>
                          <wpg:cNvPr id="434059077" name="Grupo 2"/>
                          <wpg:cNvGrpSpPr/>
                          <wpg:grpSpPr>
                            <a:xfrm>
                              <a:off x="1693333" y="2104994"/>
                              <a:ext cx="2552065" cy="977267"/>
                              <a:chOff x="0" y="-164072"/>
                              <a:chExt cx="2552065" cy="977267"/>
                            </a:xfrm>
                          </wpg:grpSpPr>
                          <wpg:grpSp>
                            <wpg:cNvPr id="2014884609" name="Grupo 82"/>
                            <wpg:cNvGrpSpPr/>
                            <wpg:grpSpPr>
                              <a:xfrm>
                                <a:off x="905934" y="-164072"/>
                                <a:ext cx="210820" cy="208927"/>
                                <a:chOff x="-39692" y="-261523"/>
                                <a:chExt cx="288409" cy="285805"/>
                              </a:xfrm>
                            </wpg:grpSpPr>
                            <wps:wsp>
                              <wps:cNvPr id="696254998" name="Elipse 86"/>
                              <wps:cNvSpPr/>
                              <wps:spPr>
                                <a:xfrm>
                                  <a:off x="0" y="-224440"/>
                                  <a:ext cx="248717" cy="248722"/>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B6F80CD"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315029" name="Cuadro de texto 87"/>
                              <wps:cNvSpPr txBox="1"/>
                              <wps:spPr>
                                <a:xfrm>
                                  <a:off x="-39692" y="-261523"/>
                                  <a:ext cx="277977" cy="277986"/>
                                </a:xfrm>
                                <a:prstGeom prst="rect">
                                  <a:avLst/>
                                </a:prstGeom>
                                <a:noFill/>
                                <a:ln w="6350">
                                  <a:noFill/>
                                </a:ln>
                              </wps:spPr>
                              <wps:txbx>
                                <w:txbxContent>
                                  <w:p w14:paraId="3FAD1708" w14:textId="77777777" w:rsidR="008F4E7B" w:rsidRPr="00F14E9D" w:rsidRDefault="008F4E7B" w:rsidP="008F4E7B">
                                    <w:pPr>
                                      <w:spacing w:line="240" w:lineRule="auto"/>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1257720" name="Grupo 88"/>
                            <wpg:cNvGrpSpPr/>
                            <wpg:grpSpPr>
                              <a:xfrm>
                                <a:off x="914400" y="140728"/>
                                <a:ext cx="240665" cy="240666"/>
                                <a:chOff x="-39692" y="-261748"/>
                                <a:chExt cx="329558" cy="329575"/>
                              </a:xfrm>
                            </wpg:grpSpPr>
                            <wps:wsp>
                              <wps:cNvPr id="1654169838" name="Elipse 89"/>
                              <wps:cNvSpPr/>
                              <wps:spPr>
                                <a:xfrm>
                                  <a:off x="0" y="-224676"/>
                                  <a:ext cx="248718" cy="248718"/>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6E597096"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393681" name="Cuadro de texto 90"/>
                              <wps:cNvSpPr txBox="1"/>
                              <wps:spPr>
                                <a:xfrm>
                                  <a:off x="-39692" y="-261748"/>
                                  <a:ext cx="329558" cy="329575"/>
                                </a:xfrm>
                                <a:prstGeom prst="rect">
                                  <a:avLst/>
                                </a:prstGeom>
                                <a:noFill/>
                                <a:ln w="6350">
                                  <a:noFill/>
                                </a:ln>
                              </wps:spPr>
                              <wps:txbx>
                                <w:txbxContent>
                                  <w:p w14:paraId="78410CCC" w14:textId="77777777" w:rsidR="008F4E7B" w:rsidRPr="00F14E9D" w:rsidRDefault="008F4E7B" w:rsidP="008F4E7B">
                                    <w:pPr>
                                      <w:spacing w:line="240" w:lineRule="auto"/>
                                      <w:rPr>
                                        <w:color w:val="FFFFFF" w:themeColor="background1"/>
                                        <w:sz w:val="18"/>
                                      </w:rPr>
                                    </w:pPr>
                                    <w:r>
                                      <w:rPr>
                                        <w:color w:val="FFFFFF" w:themeColor="background1"/>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6547714" name="Grupo 91"/>
                            <wpg:cNvGrpSpPr/>
                            <wpg:grpSpPr>
                              <a:xfrm>
                                <a:off x="0" y="572528"/>
                                <a:ext cx="240665" cy="240667"/>
                                <a:chOff x="-39692" y="-261750"/>
                                <a:chExt cx="329558" cy="329576"/>
                              </a:xfrm>
                            </wpg:grpSpPr>
                            <wps:wsp>
                              <wps:cNvPr id="1084107771" name="Elipse 92"/>
                              <wps:cNvSpPr/>
                              <wps:spPr>
                                <a:xfrm>
                                  <a:off x="0" y="-224677"/>
                                  <a:ext cx="248718" cy="248719"/>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7294D3EF"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7740371" name="Cuadro de texto 93"/>
                              <wps:cNvSpPr txBox="1"/>
                              <wps:spPr>
                                <a:xfrm>
                                  <a:off x="-39692" y="-261750"/>
                                  <a:ext cx="329558" cy="329576"/>
                                </a:xfrm>
                                <a:prstGeom prst="rect">
                                  <a:avLst/>
                                </a:prstGeom>
                                <a:noFill/>
                                <a:ln w="6350">
                                  <a:noFill/>
                                </a:ln>
                              </wps:spPr>
                              <wps:txbx>
                                <w:txbxContent>
                                  <w:p w14:paraId="52937255" w14:textId="77777777" w:rsidR="008F4E7B" w:rsidRPr="00F14E9D" w:rsidRDefault="008F4E7B" w:rsidP="008F4E7B">
                                    <w:pPr>
                                      <w:spacing w:line="240" w:lineRule="auto"/>
                                      <w:rPr>
                                        <w:color w:val="FFFFFF" w:themeColor="background1"/>
                                        <w:sz w:val="18"/>
                                      </w:rPr>
                                    </w:pPr>
                                    <w:r>
                                      <w:rPr>
                                        <w:color w:val="FFFFFF" w:themeColor="background1"/>
                                        <w:sz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85955789" name="Grupo 94"/>
                            <wpg:cNvGrpSpPr/>
                            <wpg:grpSpPr>
                              <a:xfrm>
                                <a:off x="999067" y="572528"/>
                                <a:ext cx="240665" cy="240667"/>
                                <a:chOff x="-39692" y="-261748"/>
                                <a:chExt cx="329558" cy="329574"/>
                              </a:xfrm>
                            </wpg:grpSpPr>
                            <wps:wsp>
                              <wps:cNvPr id="1317750623" name="Elipse 95"/>
                              <wps:cNvSpPr/>
                              <wps:spPr>
                                <a:xfrm>
                                  <a:off x="0" y="-224672"/>
                                  <a:ext cx="248718" cy="248716"/>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7D96001D"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7613424" name="Cuadro de texto 96"/>
                              <wps:cNvSpPr txBox="1"/>
                              <wps:spPr>
                                <a:xfrm>
                                  <a:off x="-39692" y="-261748"/>
                                  <a:ext cx="329558" cy="329574"/>
                                </a:xfrm>
                                <a:prstGeom prst="rect">
                                  <a:avLst/>
                                </a:prstGeom>
                                <a:noFill/>
                                <a:ln w="6350">
                                  <a:noFill/>
                                </a:ln>
                              </wps:spPr>
                              <wps:txbx>
                                <w:txbxContent>
                                  <w:p w14:paraId="7E8F658C" w14:textId="77777777" w:rsidR="008F4E7B" w:rsidRDefault="008F4E7B" w:rsidP="008F4E7B">
                                    <w:pPr>
                                      <w:spacing w:line="240" w:lineRule="auto"/>
                                      <w:rPr>
                                        <w:color w:val="FFFFFF" w:themeColor="background1"/>
                                        <w:sz w:val="18"/>
                                        <w:lang w:val="es-ES"/>
                                      </w:rPr>
                                    </w:pPr>
                                    <w:r>
                                      <w:rPr>
                                        <w:color w:val="FFFFFF" w:themeColor="background1"/>
                                        <w:sz w:val="18"/>
                                        <w:lang w:val="es-ES"/>
                                      </w:rPr>
                                      <w:t>4</w:t>
                                    </w:r>
                                  </w:p>
                                  <w:p w14:paraId="5E37A65E" w14:textId="77777777" w:rsidR="008F4E7B" w:rsidRPr="0052790E" w:rsidRDefault="008F4E7B" w:rsidP="008F4E7B">
                                    <w:pPr>
                                      <w:spacing w:line="240" w:lineRule="auto"/>
                                      <w:rPr>
                                        <w:color w:val="FFFFFF" w:themeColor="background1"/>
                                        <w:sz w:val="18"/>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15620485" name="Grupo 97"/>
                            <wpg:cNvGrpSpPr/>
                            <wpg:grpSpPr>
                              <a:xfrm>
                                <a:off x="2201334" y="72994"/>
                                <a:ext cx="240665" cy="240667"/>
                                <a:chOff x="-39692" y="-261748"/>
                                <a:chExt cx="329558" cy="329574"/>
                              </a:xfrm>
                            </wpg:grpSpPr>
                            <wps:wsp>
                              <wps:cNvPr id="759917428" name="Elipse 98"/>
                              <wps:cNvSpPr/>
                              <wps:spPr>
                                <a:xfrm>
                                  <a:off x="0" y="-224674"/>
                                  <a:ext cx="248718" cy="248716"/>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17F63D64"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082237" name="Cuadro de texto 99"/>
                              <wps:cNvSpPr txBox="1"/>
                              <wps:spPr>
                                <a:xfrm>
                                  <a:off x="-39692" y="-261748"/>
                                  <a:ext cx="329558" cy="329574"/>
                                </a:xfrm>
                                <a:prstGeom prst="rect">
                                  <a:avLst/>
                                </a:prstGeom>
                                <a:noFill/>
                                <a:ln w="6350">
                                  <a:noFill/>
                                </a:ln>
                              </wps:spPr>
                              <wps:txbx>
                                <w:txbxContent>
                                  <w:p w14:paraId="5C9DE59D" w14:textId="77777777" w:rsidR="008F4E7B" w:rsidRPr="0052790E" w:rsidRDefault="008F4E7B" w:rsidP="008F4E7B">
                                    <w:pPr>
                                      <w:spacing w:line="240" w:lineRule="auto"/>
                                      <w:rPr>
                                        <w:color w:val="FFFFFF" w:themeColor="background1"/>
                                        <w:sz w:val="18"/>
                                        <w:lang w:val="es-ES"/>
                                      </w:rPr>
                                    </w:pPr>
                                    <w:r>
                                      <w:rPr>
                                        <w:color w:val="FFFFFF" w:themeColor="background1"/>
                                        <w:sz w:val="18"/>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6615004" name="Grupo 3"/>
                            <wpg:cNvGrpSpPr/>
                            <wpg:grpSpPr>
                              <a:xfrm>
                                <a:off x="2311400" y="411661"/>
                                <a:ext cx="240665" cy="240669"/>
                                <a:chOff x="-39692" y="-261746"/>
                                <a:chExt cx="329558" cy="329576"/>
                              </a:xfrm>
                            </wpg:grpSpPr>
                            <wps:wsp>
                              <wps:cNvPr id="472235801" name="Elipse 5"/>
                              <wps:cNvSpPr/>
                              <wps:spPr>
                                <a:xfrm>
                                  <a:off x="0" y="-224676"/>
                                  <a:ext cx="248718" cy="248719"/>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07EB265"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146008" name="Cuadro de texto 6"/>
                              <wps:cNvSpPr txBox="1"/>
                              <wps:spPr>
                                <a:xfrm>
                                  <a:off x="-39692" y="-261746"/>
                                  <a:ext cx="329558" cy="329576"/>
                                </a:xfrm>
                                <a:prstGeom prst="rect">
                                  <a:avLst/>
                                </a:prstGeom>
                                <a:noFill/>
                                <a:ln w="6350">
                                  <a:noFill/>
                                </a:ln>
                              </wps:spPr>
                              <wps:txbx>
                                <w:txbxContent>
                                  <w:p w14:paraId="078E97EC" w14:textId="77777777" w:rsidR="008F4E7B" w:rsidRPr="0052790E" w:rsidRDefault="008F4E7B" w:rsidP="008F4E7B">
                                    <w:pPr>
                                      <w:spacing w:line="240" w:lineRule="auto"/>
                                      <w:rPr>
                                        <w:color w:val="FFFFFF" w:themeColor="background1"/>
                                        <w:sz w:val="18"/>
                                        <w:lang w:val="es-ES"/>
                                      </w:rPr>
                                    </w:pPr>
                                    <w:r>
                                      <w:rPr>
                                        <w:color w:val="FFFFFF" w:themeColor="background1"/>
                                        <w:sz w:val="18"/>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742809765" name="Cuadro de texto 115"/>
                        <wps:cNvSpPr txBox="1"/>
                        <wps:spPr>
                          <a:xfrm>
                            <a:off x="0" y="4048125"/>
                            <a:ext cx="5733415" cy="266700"/>
                          </a:xfrm>
                          <a:prstGeom prst="rect">
                            <a:avLst/>
                          </a:prstGeom>
                          <a:solidFill>
                            <a:prstClr val="white"/>
                          </a:solidFill>
                          <a:ln>
                            <a:noFill/>
                          </a:ln>
                        </wps:spPr>
                        <wps:txbx>
                          <w:txbxContent>
                            <w:p w14:paraId="0466FA4D" w14:textId="0B425DEC" w:rsidR="008F4E7B" w:rsidRPr="008D0988" w:rsidRDefault="008F4E7B" w:rsidP="008F4E7B">
                              <w:pPr>
                                <w:pStyle w:val="Caption"/>
                                <w:jc w:val="center"/>
                                <w:rPr>
                                  <w:noProof/>
                                  <w:color w:val="434343"/>
                                  <w:sz w:val="24"/>
                                  <w:szCs w:val="24"/>
                                  <w:lang w:val="en-GB"/>
                                </w:rPr>
                              </w:pPr>
                              <w:proofErr w:type="spellStart"/>
                              <w:r>
                                <w:t>Figure</w:t>
                              </w:r>
                              <w:proofErr w:type="spellEnd"/>
                              <w:r>
                                <w:t xml:space="preserve"> </w:t>
                              </w:r>
                              <w:r>
                                <w:fldChar w:fldCharType="begin"/>
                              </w:r>
                              <w:r>
                                <w:instrText xml:space="preserve"> SEQ Figure \* ARABIC </w:instrText>
                              </w:r>
                              <w:r>
                                <w:fldChar w:fldCharType="separate"/>
                              </w:r>
                              <w:r w:rsidR="00DE728A">
                                <w:rPr>
                                  <w:noProof/>
                                </w:rPr>
                                <w:t>1</w:t>
                              </w:r>
                              <w:r>
                                <w:rPr>
                                  <w:noProof/>
                                </w:rPr>
                                <w:fldChar w:fldCharType="end"/>
                              </w:r>
                              <w:r>
                                <w:t xml:space="preserve">. UCGIS Tools </w:t>
                              </w:r>
                              <w:proofErr w:type="spellStart"/>
                              <w:r>
                                <w:t>login</w:t>
                              </w:r>
                              <w:proofErr w:type="spellEnd"/>
                              <w:r>
                                <w:t xml:space="preserve"> </w:t>
                              </w:r>
                              <w:proofErr w:type="spellStart"/>
                              <w:r>
                                <w:t>page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743690" id="Grupo 171" o:spid="_x0000_s1026" style="position:absolute;left:0;text-align:left;margin-left:-4.9pt;margin-top:28.6pt;width:451.55pt;height:334.3pt;z-index:251696128;mso-width-relative:margin;mso-height-relative:margin" coordorigin=",703" coordsize="57334,424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" o:allowoverlap="f">
                <v:group id="Grupo 7" o:spid="_x0000_s1027" style="position:absolute;left:2815;top:703;width:51703;height:39948" coordorigin="2815,703" coordsize="51703,399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 o:spid="_x0000_s1028" type="#_x0000_t75" style="position:absolute;left:2815;top:703;width:51703;height:39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">
                    <v:imagedata r:id="rId12" o:title=""/>
                  </v:shape>
                  <v:group id="Grupo 2" o:spid="_x0000_s1029" style="position:absolute;left:16933;top:21049;width:25520;height:9773" coordorigin=",-1640" coordsize="25520,97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">
                    <v:group id="Grupo 82" o:spid="_x0000_s1030" style="position:absolute;left:9059;top:-1640;width:2108;height:2088" coordorigin="-39692,-261523" coordsize="288409,285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">
                      <v:oval id="Elipse 86" o:spid="_x0000_s1031" style="position:absolute;top:-224440;width:248717;height:2487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" fillcolor="#ffc000" stroked="f">
                        <v:shadow on="t" color="black" opacity="22937f" origin=",.5" offset="0,.63889mm"/>
                        <v:textbox>
                          <w:txbxContent>
                            <w:p w14:paraId="3B6F80CD" w14:textId="77777777" w:rsidR="008F4E7B" w:rsidRPr="004B4205" w:rsidRDefault="008F4E7B" w:rsidP="008F4E7B">
                              <w:pPr>
                                <w:spacing w:line="240" w:lineRule="auto"/>
                                <w:jc w:val="center"/>
                                <w:rPr>
                                  <w:color w:val="404040" w:themeColor="text1" w:themeTint="BF"/>
                                  <w:sz w:val="22"/>
                                </w:rPr>
                              </w:pPr>
                            </w:p>
                          </w:txbxContent>
                        </v:textbox>
                      </v:oval>
                      <v:shapetype id="_x0000_t202" coordsize="21600,21600" o:spt="202" path="m,l,21600r21600,l21600,xe">
                        <v:stroke joinstyle="miter"/>
                        <v:path gradientshapeok="t" o:connecttype="rect"/>
                      </v:shapetype>
                      <v:shape id="Cuadro de texto 87" o:spid="_x0000_s1032" type="#_x0000_t202" style="position:absolute;left:-39692;top:-261523;width:277977;height:2779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" filled="f" stroked="f" strokeweight=".5pt">
                        <v:textbox>
                          <w:txbxContent>
                            <w:p w14:paraId="3FAD1708" w14:textId="77777777" w:rsidR="008F4E7B" w:rsidRPr="00F14E9D" w:rsidRDefault="008F4E7B" w:rsidP="008F4E7B">
                              <w:pPr>
                                <w:spacing w:line="240" w:lineRule="auto"/>
                                <w:rPr>
                                  <w:color w:val="FFFFFF" w:themeColor="background1"/>
                                  <w:sz w:val="18"/>
                                </w:rPr>
                              </w:pPr>
                              <w:r w:rsidRPr="00F14E9D">
                                <w:rPr>
                                  <w:color w:val="FFFFFF" w:themeColor="background1"/>
                                  <w:sz w:val="18"/>
                                </w:rPr>
                                <w:t>1</w:t>
                              </w:r>
                            </w:p>
                          </w:txbxContent>
                        </v:textbox>
                      </v:shape>
                    </v:group>
                    <v:group id="Grupo 88" o:spid="_x0000_s1033" style="position:absolute;left:9144;top:1407;width:2406;height:2406" coordorigin="-39692,-261748" coordsize="329558,329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">
                      <v:oval id="Elipse 89" o:spid="_x0000_s1034" style="position:absolute;top:-224676;width:248718;height:248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" fillcolor="#ffc000" stroked="f">
                        <v:shadow on="t" color="black" opacity="22937f" origin=",.5" offset="0,.63889mm"/>
                        <v:textbox>
                          <w:txbxContent>
                            <w:p w14:paraId="6E597096" w14:textId="77777777" w:rsidR="008F4E7B" w:rsidRPr="004B4205" w:rsidRDefault="008F4E7B" w:rsidP="008F4E7B">
                              <w:pPr>
                                <w:spacing w:line="240" w:lineRule="auto"/>
                                <w:jc w:val="center"/>
                                <w:rPr>
                                  <w:color w:val="404040" w:themeColor="text1" w:themeTint="BF"/>
                                  <w:sz w:val="22"/>
                                </w:rPr>
                              </w:pPr>
                            </w:p>
                          </w:txbxContent>
                        </v:textbox>
                      </v:oval>
                      <v:shape id="Cuadro de texto 90" o:spid="_x0000_s1035" type="#_x0000_t202" style="position:absolute;left:-39692;top:-261748;width:329558;height:3295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" filled="f" stroked="f" strokeweight=".5pt">
                        <v:textbox>
                          <w:txbxContent>
                            <w:p w14:paraId="78410CCC" w14:textId="77777777" w:rsidR="008F4E7B" w:rsidRPr="00F14E9D" w:rsidRDefault="008F4E7B" w:rsidP="008F4E7B">
                              <w:pPr>
                                <w:spacing w:line="240" w:lineRule="auto"/>
                                <w:rPr>
                                  <w:color w:val="FFFFFF" w:themeColor="background1"/>
                                  <w:sz w:val="18"/>
                                </w:rPr>
                              </w:pPr>
                              <w:r>
                                <w:rPr>
                                  <w:color w:val="FFFFFF" w:themeColor="background1"/>
                                  <w:sz w:val="18"/>
                                </w:rPr>
                                <w:t>2</w:t>
                              </w:r>
                            </w:p>
                          </w:txbxContent>
                        </v:textbox>
                      </v:shape>
                    </v:group>
                    <v:group id="Grupo 91" o:spid="_x0000_s1036" style="position:absolute;top:5725;width:2406;height:2406" coordorigin="-39692,-261750" coordsize="329558,329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">
                      <v:oval id="Elipse 92" o:spid="_x0000_s1037" style="position:absolute;top:-224677;width:248718;height:2487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" fillcolor="#ffc000" stroked="f">
                        <v:shadow on="t" color="black" opacity="22937f" origin=",.5" offset="0,.63889mm"/>
                        <v:textbox>
                          <w:txbxContent>
                            <w:p w14:paraId="7294D3EF" w14:textId="77777777" w:rsidR="008F4E7B" w:rsidRPr="004B4205" w:rsidRDefault="008F4E7B" w:rsidP="008F4E7B">
                              <w:pPr>
                                <w:spacing w:line="240" w:lineRule="auto"/>
                                <w:jc w:val="center"/>
                                <w:rPr>
                                  <w:color w:val="404040" w:themeColor="text1" w:themeTint="BF"/>
                                  <w:sz w:val="22"/>
                                </w:rPr>
                              </w:pPr>
                            </w:p>
                          </w:txbxContent>
                        </v:textbox>
                      </v:oval>
                      <v:shape id="Cuadro de texto 93" o:spid="_x0000_s1038" type="#_x0000_t202" style="position:absolute;left:-39692;top:-261750;width:329558;height:329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" filled="f" stroked="f" strokeweight=".5pt">
                        <v:textbox>
                          <w:txbxContent>
                            <w:p w14:paraId="52937255" w14:textId="77777777" w:rsidR="008F4E7B" w:rsidRPr="00F14E9D" w:rsidRDefault="008F4E7B" w:rsidP="008F4E7B">
                              <w:pPr>
                                <w:spacing w:line="240" w:lineRule="auto"/>
                                <w:rPr>
                                  <w:color w:val="FFFFFF" w:themeColor="background1"/>
                                  <w:sz w:val="18"/>
                                </w:rPr>
                              </w:pPr>
                              <w:r>
                                <w:rPr>
                                  <w:color w:val="FFFFFF" w:themeColor="background1"/>
                                  <w:sz w:val="18"/>
                                </w:rPr>
                                <w:t>3</w:t>
                              </w:r>
                            </w:p>
                          </w:txbxContent>
                        </v:textbox>
                      </v:shape>
                    </v:group>
                    <v:group id="Grupo 94" o:spid="_x0000_s1039" style="position:absolute;left:9990;top:5725;width:2407;height:2406" coordorigin="-39692,-261748" coordsize="329558,3295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">
                      <v:oval id="Elipse 95" o:spid="_x0000_s1040" style="position:absolute;top:-224672;width:248718;height:248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" fillcolor="#ffc000" stroked="f">
                        <v:shadow on="t" color="black" opacity="22937f" origin=",.5" offset="0,.63889mm"/>
                        <v:textbox>
                          <w:txbxContent>
                            <w:p w14:paraId="7D96001D" w14:textId="77777777" w:rsidR="008F4E7B" w:rsidRPr="004B4205" w:rsidRDefault="008F4E7B" w:rsidP="008F4E7B">
                              <w:pPr>
                                <w:spacing w:line="240" w:lineRule="auto"/>
                                <w:jc w:val="center"/>
                                <w:rPr>
                                  <w:color w:val="404040" w:themeColor="text1" w:themeTint="BF"/>
                                  <w:sz w:val="22"/>
                                </w:rPr>
                              </w:pPr>
                            </w:p>
                          </w:txbxContent>
                        </v:textbox>
                      </v:oval>
                      <v:shape id="Cuadro de texto 96" o:spid="_x0000_s1041" type="#_x0000_t202" style="position:absolute;left:-39692;top:-261748;width:329558;height:329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" filled="f" stroked="f" strokeweight=".5pt">
                        <v:textbox>
                          <w:txbxContent>
                            <w:p w14:paraId="7E8F658C" w14:textId="77777777" w:rsidR="008F4E7B" w:rsidRDefault="008F4E7B" w:rsidP="008F4E7B">
                              <w:pPr>
                                <w:spacing w:line="240" w:lineRule="auto"/>
                                <w:rPr>
                                  <w:color w:val="FFFFFF" w:themeColor="background1"/>
                                  <w:sz w:val="18"/>
                                  <w:lang w:val="es-ES"/>
                                </w:rPr>
                              </w:pPr>
                              <w:r>
                                <w:rPr>
                                  <w:color w:val="FFFFFF" w:themeColor="background1"/>
                                  <w:sz w:val="18"/>
                                  <w:lang w:val="es-ES"/>
                                </w:rPr>
                                <w:t>4</w:t>
                              </w:r>
                            </w:p>
                            <w:p w14:paraId="5E37A65E" w14:textId="77777777" w:rsidR="008F4E7B" w:rsidRPr="0052790E" w:rsidRDefault="008F4E7B" w:rsidP="008F4E7B">
                              <w:pPr>
                                <w:spacing w:line="240" w:lineRule="auto"/>
                                <w:rPr>
                                  <w:color w:val="FFFFFF" w:themeColor="background1"/>
                                  <w:sz w:val="18"/>
                                  <w:lang w:val="es-ES"/>
                                </w:rPr>
                              </w:pPr>
                            </w:p>
                          </w:txbxContent>
                        </v:textbox>
                      </v:shape>
                    </v:group>
                    <v:group id="Grupo 97" o:spid="_x0000_s1042" style="position:absolute;left:22013;top:729;width:2406;height:2407" coordorigin="-39692,-261748" coordsize="329558,3295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">
                      <v:oval id="Elipse 98" o:spid="_x0000_s1043" style="position:absolute;top:-224674;width:248718;height:248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" fillcolor="#ffc000" stroked="f">
                        <v:shadow on="t" color="black" opacity="22937f" origin=",.5" offset="0,.63889mm"/>
                        <v:textbox>
                          <w:txbxContent>
                            <w:p w14:paraId="17F63D64" w14:textId="77777777" w:rsidR="008F4E7B" w:rsidRPr="004B4205" w:rsidRDefault="008F4E7B" w:rsidP="008F4E7B">
                              <w:pPr>
                                <w:spacing w:line="240" w:lineRule="auto"/>
                                <w:jc w:val="center"/>
                                <w:rPr>
                                  <w:color w:val="404040" w:themeColor="text1" w:themeTint="BF"/>
                                  <w:sz w:val="22"/>
                                </w:rPr>
                              </w:pPr>
                            </w:p>
                          </w:txbxContent>
                        </v:textbox>
                      </v:oval>
                      <v:shape id="Cuadro de texto 99" o:spid="_x0000_s1044" type="#_x0000_t202" style="position:absolute;left:-39692;top:-261748;width:329558;height:329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" filled="f" stroked="f" strokeweight=".5pt">
                        <v:textbox>
                          <w:txbxContent>
                            <w:p w14:paraId="5C9DE59D" w14:textId="77777777" w:rsidR="008F4E7B" w:rsidRPr="0052790E" w:rsidRDefault="008F4E7B" w:rsidP="008F4E7B">
                              <w:pPr>
                                <w:spacing w:line="240" w:lineRule="auto"/>
                                <w:rPr>
                                  <w:color w:val="FFFFFF" w:themeColor="background1"/>
                                  <w:sz w:val="18"/>
                                  <w:lang w:val="es-ES"/>
                                </w:rPr>
                              </w:pPr>
                              <w:r>
                                <w:rPr>
                                  <w:color w:val="FFFFFF" w:themeColor="background1"/>
                                  <w:sz w:val="18"/>
                                  <w:lang w:val="es-ES"/>
                                </w:rPr>
                                <w:t>5</w:t>
                              </w:r>
                            </w:p>
                          </w:txbxContent>
                        </v:textbox>
                      </v:shape>
                    </v:group>
                    <v:group id="Grupo 3" o:spid="_x0000_s1045" style="position:absolute;left:23114;top:4116;width:2406;height:2407" coordorigin="-39692,-261746" coordsize="329558,329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">
                      <v:oval id="Elipse 5" o:spid="_x0000_s1046" style="position:absolute;top:-224676;width:248718;height:2487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" fillcolor="#ffc000" stroked="f">
                        <v:shadow on="t" color="black" opacity="22937f" origin=",.5" offset="0,.63889mm"/>
                        <v:textbox>
                          <w:txbxContent>
                            <w:p w14:paraId="307EB265" w14:textId="77777777" w:rsidR="008F4E7B" w:rsidRPr="004B4205" w:rsidRDefault="008F4E7B" w:rsidP="008F4E7B">
                              <w:pPr>
                                <w:spacing w:line="240" w:lineRule="auto"/>
                                <w:jc w:val="center"/>
                                <w:rPr>
                                  <w:color w:val="404040" w:themeColor="text1" w:themeTint="BF"/>
                                  <w:sz w:val="22"/>
                                </w:rPr>
                              </w:pPr>
                            </w:p>
                          </w:txbxContent>
                        </v:textbox>
                      </v:oval>
                      <v:shape id="Cuadro de texto 6" o:spid="_x0000_s1047" type="#_x0000_t202" style="position:absolute;left:-39692;top:-261746;width:329558;height:329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" filled="f" stroked="f" strokeweight=".5pt">
                        <v:textbox>
                          <w:txbxContent>
                            <w:p w14:paraId="078E97EC" w14:textId="77777777" w:rsidR="008F4E7B" w:rsidRPr="0052790E" w:rsidRDefault="008F4E7B" w:rsidP="008F4E7B">
                              <w:pPr>
                                <w:spacing w:line="240" w:lineRule="auto"/>
                                <w:rPr>
                                  <w:color w:val="FFFFFF" w:themeColor="background1"/>
                                  <w:sz w:val="18"/>
                                  <w:lang w:val="es-ES"/>
                                </w:rPr>
                              </w:pPr>
                              <w:r>
                                <w:rPr>
                                  <w:color w:val="FFFFFF" w:themeColor="background1"/>
                                  <w:sz w:val="18"/>
                                  <w:lang w:val="es-ES"/>
                                </w:rPr>
                                <w:t>6</w:t>
                              </w:r>
                            </w:p>
                          </w:txbxContent>
                        </v:textbox>
                      </v:shape>
                    </v:group>
                  </v:group>
                </v:group>
                <v:shape id="Cuadro de texto 115" o:spid="_x0000_s1048" type="#_x0000_t202" style="position:absolute;top:40481;width:5733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" stroked="f">
                  <v:textbox style="mso-fit-shape-to-text:t" inset="0,0,0,0">
                    <w:txbxContent>
                      <w:p w14:paraId="0466FA4D" w14:textId="0B425DEC" w:rsidR="008F4E7B" w:rsidRPr="008D0988" w:rsidRDefault="008F4E7B" w:rsidP="008F4E7B">
                        <w:pPr>
                          <w:pStyle w:val="Caption"/>
                          <w:jc w:val="center"/>
                          <w:rPr>
                            <w:noProof/>
                            <w:color w:val="434343"/>
                            <w:sz w:val="24"/>
                            <w:szCs w:val="24"/>
                            <w:lang w:val="en-GB"/>
                          </w:rPr>
                        </w:pPr>
                        <w:proofErr w:type="spellStart"/>
                        <w:r>
                          <w:t>Figure</w:t>
                        </w:r>
                        <w:proofErr w:type="spellEnd"/>
                        <w:r>
                          <w:t xml:space="preserve"> </w:t>
                        </w:r>
                        <w:r>
                          <w:fldChar w:fldCharType="begin"/>
                        </w:r>
                        <w:r>
                          <w:instrText xml:space="preserve"> SEQ Figure \* ARABIC </w:instrText>
                        </w:r>
                        <w:r>
                          <w:fldChar w:fldCharType="separate"/>
                        </w:r>
                        <w:r w:rsidR="00DE728A">
                          <w:rPr>
                            <w:noProof/>
                          </w:rPr>
                          <w:t>1</w:t>
                        </w:r>
                        <w:r>
                          <w:rPr>
                            <w:noProof/>
                          </w:rPr>
                          <w:fldChar w:fldCharType="end"/>
                        </w:r>
                        <w:r>
                          <w:t xml:space="preserve">. UCGIS Tools </w:t>
                        </w:r>
                        <w:proofErr w:type="spellStart"/>
                        <w:r>
                          <w:t>login</w:t>
                        </w:r>
                        <w:proofErr w:type="spellEnd"/>
                        <w:r>
                          <w:t xml:space="preserve"> </w:t>
                        </w:r>
                        <w:proofErr w:type="spellStart"/>
                        <w:r>
                          <w:t>page</w:t>
                        </w:r>
                        <w:proofErr w:type="spellEnd"/>
                      </w:p>
                    </w:txbxContent>
                  </v:textbox>
                </v:shape>
                <w10:wrap type="topAndBottom"/>
              </v:group>
            </w:pict>
          </mc:Fallback>
        </mc:AlternateContent>
      </w:r>
    </w:p>
    <w:p w14:paraId="3D69B967" w14:textId="77777777" w:rsidR="008F4E7B" w:rsidRDefault="008F4E7B" w:rsidP="008F4E7B">
      <w:pPr>
        <w:keepNext/>
        <w:spacing w:after="240"/>
      </w:pPr>
    </w:p>
    <w:p w14:paraId="1BFA672E" w14:textId="77777777" w:rsidR="008F4E7B" w:rsidRPr="00F37182" w:rsidRDefault="008F4E7B" w:rsidP="008F4E7B">
      <w:pPr>
        <w:keepNext/>
        <w:spacing w:after="240"/>
        <w:rPr>
          <w:vanish/>
          <w:specVanish/>
        </w:rPr>
      </w:pPr>
      <w:r>
        <w:t xml:space="preserve">To </w:t>
      </w:r>
    </w:p>
    <w:p w14:paraId="7055237A" w14:textId="77777777" w:rsidR="008F4E7B" w:rsidRPr="00F37182" w:rsidRDefault="008F4E7B" w:rsidP="008F4E7B">
      <w:pPr>
        <w:pStyle w:val="Indiceentexto"/>
        <w:rPr>
          <w:vanish/>
          <w:specVanish/>
        </w:rPr>
      </w:pPr>
      <w:r>
        <w:t xml:space="preserve"> </w:t>
      </w:r>
      <w:bookmarkStart w:id="8" w:name="_Toc139972322"/>
      <w:bookmarkStart w:id="9" w:name="_Toc139972767"/>
      <w:r w:rsidRPr="00F37182">
        <w:t>create a new account</w:t>
      </w:r>
      <w:bookmarkEnd w:id="8"/>
      <w:bookmarkEnd w:id="9"/>
    </w:p>
    <w:p w14:paraId="0D3F0260" w14:textId="77777777" w:rsidR="008F4E7B" w:rsidRDefault="008F4E7B" w:rsidP="008F4E7B">
      <w:pPr>
        <w:keepNext/>
        <w:spacing w:after="240"/>
      </w:pPr>
      <w:r>
        <w:t xml:space="preserve"> , fill in </w:t>
      </w:r>
      <w:proofErr w:type="spellStart"/>
      <w:r>
        <w:t>your</w:t>
      </w:r>
      <w:proofErr w:type="spellEnd"/>
      <w:r>
        <w:t xml:space="preserve"> </w:t>
      </w:r>
      <w:proofErr w:type="spellStart"/>
      <w:r>
        <w:t>email</w:t>
      </w:r>
      <w:proofErr w:type="spellEnd"/>
      <w:r>
        <w:t xml:space="preserve"> (1), </w:t>
      </w:r>
      <w:proofErr w:type="spellStart"/>
      <w:r>
        <w:t>your</w:t>
      </w:r>
      <w:proofErr w:type="spellEnd"/>
      <w:r>
        <w:t xml:space="preserve"> </w:t>
      </w:r>
      <w:proofErr w:type="spellStart"/>
      <w:r>
        <w:t>password</w:t>
      </w:r>
      <w:proofErr w:type="spellEnd"/>
      <w:r>
        <w:t xml:space="preserve"> (2) </w:t>
      </w:r>
      <w:proofErr w:type="spellStart"/>
      <w:r>
        <w:t>and</w:t>
      </w:r>
      <w:proofErr w:type="spellEnd"/>
      <w:r>
        <w:t xml:space="preserve"> </w:t>
      </w:r>
      <w:proofErr w:type="spellStart"/>
      <w:r>
        <w:t>repeat</w:t>
      </w:r>
      <w:proofErr w:type="spellEnd"/>
      <w:r>
        <w:t xml:space="preserve"> </w:t>
      </w:r>
      <w:proofErr w:type="spellStart"/>
      <w:r>
        <w:t>your</w:t>
      </w:r>
      <w:proofErr w:type="spellEnd"/>
      <w:r>
        <w:t xml:space="preserve"> </w:t>
      </w:r>
      <w:proofErr w:type="spellStart"/>
      <w:r>
        <w:t>password</w:t>
      </w:r>
      <w:proofErr w:type="spellEnd"/>
      <w:r>
        <w:t xml:space="preserve"> (3). </w:t>
      </w:r>
      <w:proofErr w:type="spellStart"/>
      <w:r>
        <w:t>The</w:t>
      </w:r>
      <w:proofErr w:type="spellEnd"/>
      <w:r>
        <w:t xml:space="preserve"> </w:t>
      </w:r>
      <w:proofErr w:type="spellStart"/>
      <w:r>
        <w:t>password</w:t>
      </w:r>
      <w:proofErr w:type="spellEnd"/>
      <w:r>
        <w:t xml:space="preserve"> </w:t>
      </w:r>
      <w:proofErr w:type="spellStart"/>
      <w:r>
        <w:t>you</w:t>
      </w:r>
      <w:proofErr w:type="spellEnd"/>
      <w:r>
        <w:t xml:space="preserve"> </w:t>
      </w:r>
      <w:proofErr w:type="spellStart"/>
      <w:r>
        <w:t>chose</w:t>
      </w:r>
      <w:proofErr w:type="spellEnd"/>
      <w:r>
        <w:t xml:space="preserve"> </w:t>
      </w:r>
      <w:proofErr w:type="spellStart"/>
      <w:r>
        <w:t>should</w:t>
      </w:r>
      <w:proofErr w:type="spellEnd"/>
      <w:r>
        <w:t xml:space="preserve"> </w:t>
      </w:r>
      <w:proofErr w:type="spellStart"/>
      <w:r>
        <w:t>contain</w:t>
      </w:r>
      <w:proofErr w:type="spellEnd"/>
      <w:r>
        <w:t xml:space="preserve"> </w:t>
      </w:r>
      <w:proofErr w:type="spellStart"/>
      <w:r>
        <w:t>at</w:t>
      </w:r>
      <w:proofErr w:type="spellEnd"/>
      <w:r>
        <w:t xml:space="preserve"> </w:t>
      </w:r>
      <w:proofErr w:type="spellStart"/>
      <w:r>
        <w:t>least</w:t>
      </w:r>
      <w:proofErr w:type="spellEnd"/>
      <w:r>
        <w:t xml:space="preserve"> 6 </w:t>
      </w:r>
      <w:proofErr w:type="spellStart"/>
      <w:r>
        <w:t>characters</w:t>
      </w:r>
      <w:proofErr w:type="spellEnd"/>
      <w:r>
        <w:t>. (</w:t>
      </w:r>
      <w:proofErr w:type="spellStart"/>
      <w:r>
        <w:t>Figure</w:t>
      </w:r>
      <w:proofErr w:type="spellEnd"/>
      <w:r>
        <w:t xml:space="preserve"> 2).</w:t>
      </w:r>
    </w:p>
    <w:p w14:paraId="454AC483" w14:textId="77777777" w:rsidR="008F4E7B" w:rsidRDefault="008F4E7B" w:rsidP="008F4E7B">
      <w:pPr>
        <w:spacing w:line="240" w:lineRule="auto"/>
        <w:textDirection w:val="btLr"/>
      </w:pPr>
      <w:r>
        <w:rPr>
          <w:noProof/>
        </w:rPr>
        <mc:AlternateContent>
          <mc:Choice Requires="wps">
            <w:drawing>
              <wp:anchor distT="0" distB="0" distL="114300" distR="114300" simplePos="0" relativeHeight="251659264" behindDoc="0" locked="0" layoutInCell="1" allowOverlap="1" wp14:anchorId="1F5C1B83" wp14:editId="2B9839DF">
                <wp:simplePos x="0" y="0"/>
                <wp:positionH relativeFrom="column">
                  <wp:posOffset>1573967</wp:posOffset>
                </wp:positionH>
                <wp:positionV relativeFrom="paragraph">
                  <wp:posOffset>458210</wp:posOffset>
                </wp:positionV>
                <wp:extent cx="2245350" cy="3067050"/>
                <wp:effectExtent l="0" t="0" r="0" b="0"/>
                <wp:wrapTopAndBottom/>
                <wp:docPr id="25" name="Rectángulo 25"/>
                <wp:cNvGraphicFramePr/>
                <a:graphic xmlns:a="http://schemas.openxmlformats.org/drawingml/2006/main">
                  <a:graphicData uri="http://schemas.microsoft.com/office/word/2010/wordprocessingShape">
                    <wps:wsp>
                      <wps:cNvSpPr/>
                      <wps:spPr>
                        <a:xfrm>
                          <a:off x="0" y="0"/>
                          <a:ext cx="2245350" cy="3067050"/>
                        </a:xfrm>
                        <a:prstGeom prst="rect">
                          <a:avLst/>
                        </a:prstGeom>
                        <a:noFill/>
                        <a:ln>
                          <a:noFill/>
                        </a:ln>
                      </wps:spPr>
                      <wps:txbx>
                        <w:txbxContent>
                          <w:p w14:paraId="7D9D0CF9" w14:textId="77777777" w:rsidR="008F4E7B" w:rsidRDefault="008F4E7B" w:rsidP="008F4E7B">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1F5C1B83" id="Rectángulo 25" o:spid="_x0000_s1049" style="position:absolute;left:0;text-align:left;margin-left:123.95pt;margin-top:36.1pt;width:176.8pt;height:24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" filled="f" stroked="f">
                <v:textbox inset="2.53958mm,2.53958mm,2.53958mm,2.53958mm">
                  <w:txbxContent>
                    <w:p w14:paraId="7D9D0CF9" w14:textId="77777777" w:rsidR="008F4E7B" w:rsidRDefault="008F4E7B" w:rsidP="008F4E7B">
                      <w:pPr>
                        <w:spacing w:line="240" w:lineRule="auto"/>
                        <w:jc w:val="left"/>
                        <w:textDirection w:val="btLr"/>
                      </w:pPr>
                    </w:p>
                  </w:txbxContent>
                </v:textbox>
                <w10:wrap type="topAndBottom"/>
              </v:rect>
            </w:pict>
          </mc:Fallback>
        </mc:AlternateContent>
      </w:r>
      <w:r>
        <w:rPr>
          <w:noProof/>
        </w:rPr>
        <mc:AlternateContent>
          <mc:Choice Requires="wps">
            <w:drawing>
              <wp:anchor distT="0" distB="0" distL="114300" distR="114300" simplePos="0" relativeHeight="251671552" behindDoc="0" locked="0" layoutInCell="1" allowOverlap="1" wp14:anchorId="09F0EC38" wp14:editId="7AA2C967">
                <wp:simplePos x="0" y="0"/>
                <wp:positionH relativeFrom="column">
                  <wp:posOffset>1573530</wp:posOffset>
                </wp:positionH>
                <wp:positionV relativeFrom="paragraph">
                  <wp:posOffset>3308985</wp:posOffset>
                </wp:positionV>
                <wp:extent cx="2188210" cy="635"/>
                <wp:effectExtent l="0" t="0" r="0" b="12065"/>
                <wp:wrapTopAndBottom/>
                <wp:docPr id="140" name="Cuadro de texto 140"/>
                <wp:cNvGraphicFramePr/>
                <a:graphic xmlns:a="http://schemas.openxmlformats.org/drawingml/2006/main">
                  <a:graphicData uri="http://schemas.microsoft.com/office/word/2010/wordprocessingShape">
                    <wps:wsp>
                      <wps:cNvSpPr txBox="1"/>
                      <wps:spPr>
                        <a:xfrm>
                          <a:off x="0" y="0"/>
                          <a:ext cx="2188210" cy="635"/>
                        </a:xfrm>
                        <a:prstGeom prst="rect">
                          <a:avLst/>
                        </a:prstGeom>
                        <a:solidFill>
                          <a:prstClr val="white"/>
                        </a:solidFill>
                        <a:ln>
                          <a:noFill/>
                        </a:ln>
                      </wps:spPr>
                      <wps:txbx>
                        <w:txbxContent>
                          <w:p w14:paraId="0D07A4B8" w14:textId="6448C21E" w:rsidR="008F4E7B" w:rsidRPr="00E50856" w:rsidRDefault="008F4E7B" w:rsidP="008F4E7B">
                            <w:pPr>
                              <w:pStyle w:val="Caption"/>
                              <w:jc w:val="center"/>
                              <w:rPr>
                                <w:noProof/>
                                <w:color w:val="434343"/>
                              </w:rPr>
                            </w:pPr>
                            <w:proofErr w:type="spellStart"/>
                            <w:r>
                              <w:t>Figure</w:t>
                            </w:r>
                            <w:proofErr w:type="spellEnd"/>
                            <w:r>
                              <w:t xml:space="preserve"> </w:t>
                            </w:r>
                            <w:r>
                              <w:fldChar w:fldCharType="begin"/>
                            </w:r>
                            <w:r>
                              <w:instrText xml:space="preserve"> SEQ Figure \* ARABIC </w:instrText>
                            </w:r>
                            <w:r>
                              <w:fldChar w:fldCharType="separate"/>
                            </w:r>
                            <w:r w:rsidR="00DE728A">
                              <w:rPr>
                                <w:noProof/>
                              </w:rPr>
                              <w:t>2</w:t>
                            </w:r>
                            <w:r>
                              <w:rPr>
                                <w:noProof/>
                              </w:rPr>
                              <w:fldChar w:fldCharType="end"/>
                            </w:r>
                            <w:r>
                              <w:rPr>
                                <w:noProof/>
                              </w:rPr>
                              <w:t>.</w:t>
                            </w:r>
                            <w:r>
                              <w:t xml:space="preserve"> </w:t>
                            </w:r>
                            <w:proofErr w:type="spellStart"/>
                            <w:r>
                              <w:t>Registration</w:t>
                            </w:r>
                            <w:proofErr w:type="spellEnd"/>
                            <w:r>
                              <w:t xml:space="preserve"> </w:t>
                            </w:r>
                            <w:proofErr w:type="spellStart"/>
                            <w:r>
                              <w:t>form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0EC38" id="Cuadro de texto 140" o:spid="_x0000_s1050" type="#_x0000_t202" style="position:absolute;left:0;text-align:left;margin-left:123.9pt;margin-top:260.55pt;width:172.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" stroked="f">
                <v:textbox style="mso-fit-shape-to-text:t" inset="0,0,0,0">
                  <w:txbxContent>
                    <w:p w14:paraId="0D07A4B8" w14:textId="6448C21E" w:rsidR="008F4E7B" w:rsidRPr="00E50856" w:rsidRDefault="008F4E7B" w:rsidP="008F4E7B">
                      <w:pPr>
                        <w:pStyle w:val="Caption"/>
                        <w:jc w:val="center"/>
                        <w:rPr>
                          <w:noProof/>
                          <w:color w:val="434343"/>
                        </w:rPr>
                      </w:pPr>
                      <w:proofErr w:type="spellStart"/>
                      <w:r>
                        <w:t>Figure</w:t>
                      </w:r>
                      <w:proofErr w:type="spellEnd"/>
                      <w:r>
                        <w:t xml:space="preserve"> </w:t>
                      </w:r>
                      <w:r>
                        <w:fldChar w:fldCharType="begin"/>
                      </w:r>
                      <w:r>
                        <w:instrText xml:space="preserve"> SEQ Figure \* ARABIC </w:instrText>
                      </w:r>
                      <w:r>
                        <w:fldChar w:fldCharType="separate"/>
                      </w:r>
                      <w:r w:rsidR="00DE728A">
                        <w:rPr>
                          <w:noProof/>
                        </w:rPr>
                        <w:t>2</w:t>
                      </w:r>
                      <w:r>
                        <w:rPr>
                          <w:noProof/>
                        </w:rPr>
                        <w:fldChar w:fldCharType="end"/>
                      </w:r>
                      <w:r>
                        <w:rPr>
                          <w:noProof/>
                        </w:rPr>
                        <w:t>.</w:t>
                      </w:r>
                      <w:r>
                        <w:t xml:space="preserve"> </w:t>
                      </w:r>
                      <w:proofErr w:type="spellStart"/>
                      <w:r>
                        <w:t>Registration</w:t>
                      </w:r>
                      <w:proofErr w:type="spellEnd"/>
                      <w:r>
                        <w:t xml:space="preserve"> </w:t>
                      </w:r>
                      <w:proofErr w:type="spellStart"/>
                      <w:r>
                        <w:t>form</w:t>
                      </w:r>
                      <w:proofErr w:type="spellEnd"/>
                    </w:p>
                  </w:txbxContent>
                </v:textbox>
                <w10:wrap type="topAndBottom"/>
              </v:shape>
            </w:pict>
          </mc:Fallback>
        </mc:AlternateContent>
      </w:r>
      <w:r>
        <w:rPr>
          <w:noProof/>
        </w:rPr>
        <mc:AlternateContent>
          <mc:Choice Requires="wpg">
            <w:drawing>
              <wp:anchor distT="0" distB="0" distL="114300" distR="114300" simplePos="0" relativeHeight="251660288" behindDoc="0" locked="0" layoutInCell="1" allowOverlap="1" wp14:anchorId="521562F0" wp14:editId="19816808">
                <wp:simplePos x="0" y="0"/>
                <wp:positionH relativeFrom="column">
                  <wp:posOffset>1573967</wp:posOffset>
                </wp:positionH>
                <wp:positionV relativeFrom="paragraph">
                  <wp:posOffset>458210</wp:posOffset>
                </wp:positionV>
                <wp:extent cx="2188210" cy="2794000"/>
                <wp:effectExtent l="0" t="0" r="0" b="0"/>
                <wp:wrapTopAndBottom/>
                <wp:docPr id="26" name="Grupo 26"/>
                <wp:cNvGraphicFramePr/>
                <a:graphic xmlns:a="http://schemas.openxmlformats.org/drawingml/2006/main">
                  <a:graphicData uri="http://schemas.microsoft.com/office/word/2010/wordprocessingGroup">
                    <wpg:wgp>
                      <wpg:cNvGrpSpPr/>
                      <wpg:grpSpPr>
                        <a:xfrm>
                          <a:off x="183843" y="0"/>
                          <a:ext cx="1901595" cy="2794000"/>
                          <a:chOff x="183843" y="0"/>
                          <a:chExt cx="1901595" cy="2794000"/>
                        </a:xfrm>
                      </wpg:grpSpPr>
                      <pic:pic xmlns:pic="http://schemas.openxmlformats.org/drawingml/2006/picture">
                        <pic:nvPicPr>
                          <pic:cNvPr id="158" name="Shape 158"/>
                          <pic:cNvPicPr preferRelativeResize="0"/>
                        </pic:nvPicPr>
                        <pic:blipFill>
                          <a:blip r:embed="rId13">
                            <a:extLst>
                              <a:ext uri="{28A0092B-C50C-407E-A947-70E740481C1C}">
                                <a14:useLocalDpi xmlns:a14="http://schemas.microsoft.com/office/drawing/2010/main" val="0"/>
                              </a:ext>
                            </a:extLst>
                          </a:blip>
                          <a:srcRect/>
                          <a:stretch/>
                        </pic:blipFill>
                        <pic:spPr>
                          <a:xfrm>
                            <a:off x="183843" y="0"/>
                            <a:ext cx="1820524" cy="2794000"/>
                          </a:xfrm>
                          <a:prstGeom prst="rect">
                            <a:avLst/>
                          </a:prstGeom>
                          <a:noFill/>
                          <a:ln>
                            <a:noFill/>
                          </a:ln>
                        </pic:spPr>
                      </pic:pic>
                      <wpg:grpSp>
                        <wpg:cNvPr id="27" name="Grupo 27"/>
                        <wpg:cNvGrpSpPr/>
                        <wpg:grpSpPr>
                          <a:xfrm>
                            <a:off x="1293305" y="923827"/>
                            <a:ext cx="792133" cy="1089077"/>
                            <a:chOff x="0" y="0"/>
                            <a:chExt cx="792133" cy="1089077"/>
                          </a:xfrm>
                        </wpg:grpSpPr>
                        <wpg:grpSp>
                          <wpg:cNvPr id="28" name="Grupo 28"/>
                          <wpg:cNvGrpSpPr/>
                          <wpg:grpSpPr>
                            <a:xfrm>
                              <a:off x="551468" y="0"/>
                              <a:ext cx="210820" cy="208915"/>
                              <a:chOff x="-39692" y="-37072"/>
                              <a:chExt cx="288409" cy="285789"/>
                            </a:xfrm>
                          </wpg:grpSpPr>
                          <wps:wsp>
                            <wps:cNvPr id="29" name="Elipse 29"/>
                            <wps:cNvSpPr/>
                            <wps:spPr>
                              <a:xfrm>
                                <a:off x="0" y="0"/>
                                <a:ext cx="248717" cy="248717"/>
                              </a:xfrm>
                              <a:prstGeom prst="ellipse">
                                <a:avLst/>
                              </a:prstGeom>
                              <a:solidFill>
                                <a:srgbClr val="FFC000"/>
                              </a:solidFill>
                              <a:ln>
                                <a:noFill/>
                              </a:ln>
                            </wps:spPr>
                            <wps:txbx>
                              <w:txbxContent>
                                <w:p w14:paraId="7946EED9" w14:textId="77777777" w:rsidR="008F4E7B" w:rsidRDefault="008F4E7B" w:rsidP="008F4E7B">
                                  <w:pPr>
                                    <w:spacing w:line="240" w:lineRule="auto"/>
                                    <w:jc w:val="center"/>
                                    <w:textDirection w:val="btLr"/>
                                  </w:pPr>
                                </w:p>
                              </w:txbxContent>
                            </wps:txbx>
                            <wps:bodyPr spcFirstLastPara="1" vert="horz" wrap="square" lIns="91425" tIns="45700" rIns="91425" bIns="45700" anchor="ctr" anchorCtr="0">
                              <a:noAutofit/>
                            </wps:bodyPr>
                          </wps:wsp>
                          <wps:wsp>
                            <wps:cNvPr id="30" name="Rectángulo 30"/>
                            <wps:cNvSpPr/>
                            <wps:spPr>
                              <a:xfrm>
                                <a:off x="-39692" y="-37072"/>
                                <a:ext cx="277978" cy="277978"/>
                              </a:xfrm>
                              <a:prstGeom prst="rect">
                                <a:avLst/>
                              </a:prstGeom>
                              <a:noFill/>
                              <a:ln>
                                <a:noFill/>
                              </a:ln>
                            </wps:spPr>
                            <wps:txbx>
                              <w:txbxContent>
                                <w:p w14:paraId="3145EA07" w14:textId="77777777" w:rsidR="008F4E7B" w:rsidRDefault="008F4E7B" w:rsidP="008F4E7B">
                                  <w:pPr>
                                    <w:spacing w:line="240" w:lineRule="auto"/>
                                    <w:textDirection w:val="btLr"/>
                                  </w:pPr>
                                  <w:r>
                                    <w:rPr>
                                      <w:color w:val="FFFFFF"/>
                                      <w:sz w:val="18"/>
                                    </w:rPr>
                                    <w:t>1</w:t>
                                  </w:r>
                                </w:p>
                              </w:txbxContent>
                            </wps:txbx>
                            <wps:bodyPr spcFirstLastPara="1" vert="horz" wrap="square" lIns="91425" tIns="45700" rIns="91425" bIns="45700" anchor="t" anchorCtr="0">
                              <a:noAutofit/>
                            </wps:bodyPr>
                          </wps:wsp>
                        </wpg:grpSp>
                        <wpg:grpSp>
                          <wpg:cNvPr id="31" name="Grupo 31"/>
                          <wpg:cNvGrpSpPr/>
                          <wpg:grpSpPr>
                            <a:xfrm>
                              <a:off x="551468" y="268664"/>
                              <a:ext cx="240665" cy="240665"/>
                              <a:chOff x="-39692" y="-37072"/>
                              <a:chExt cx="329558" cy="329575"/>
                            </a:xfrm>
                          </wpg:grpSpPr>
                          <wps:wsp>
                            <wps:cNvPr id="32" name="Elipse 32"/>
                            <wps:cNvSpPr/>
                            <wps:spPr>
                              <a:xfrm>
                                <a:off x="0" y="0"/>
                                <a:ext cx="248717" cy="248717"/>
                              </a:xfrm>
                              <a:prstGeom prst="ellipse">
                                <a:avLst/>
                              </a:prstGeom>
                              <a:solidFill>
                                <a:srgbClr val="FFC000"/>
                              </a:solidFill>
                              <a:ln>
                                <a:noFill/>
                              </a:ln>
                            </wps:spPr>
                            <wps:txbx>
                              <w:txbxContent>
                                <w:p w14:paraId="622FD74C" w14:textId="77777777" w:rsidR="008F4E7B" w:rsidRDefault="008F4E7B" w:rsidP="008F4E7B">
                                  <w:pPr>
                                    <w:spacing w:line="240" w:lineRule="auto"/>
                                    <w:jc w:val="center"/>
                                    <w:textDirection w:val="btLr"/>
                                  </w:pPr>
                                </w:p>
                              </w:txbxContent>
                            </wps:txbx>
                            <wps:bodyPr spcFirstLastPara="1" vert="horz" wrap="square" lIns="91425" tIns="45700" rIns="91425" bIns="45700" anchor="ctr" anchorCtr="0">
                              <a:noAutofit/>
                            </wps:bodyPr>
                          </wps:wsp>
                          <wps:wsp>
                            <wps:cNvPr id="33" name="Rectángulo 33"/>
                            <wps:cNvSpPr/>
                            <wps:spPr>
                              <a:xfrm>
                                <a:off x="-39692" y="-37072"/>
                                <a:ext cx="329558" cy="329575"/>
                              </a:xfrm>
                              <a:prstGeom prst="rect">
                                <a:avLst/>
                              </a:prstGeom>
                              <a:noFill/>
                              <a:ln>
                                <a:noFill/>
                              </a:ln>
                            </wps:spPr>
                            <wps:txbx>
                              <w:txbxContent>
                                <w:p w14:paraId="606366C2" w14:textId="77777777" w:rsidR="008F4E7B" w:rsidRDefault="008F4E7B" w:rsidP="008F4E7B">
                                  <w:pPr>
                                    <w:spacing w:line="240" w:lineRule="auto"/>
                                    <w:textDirection w:val="btLr"/>
                                  </w:pPr>
                                  <w:r>
                                    <w:rPr>
                                      <w:color w:val="FFFFFF"/>
                                      <w:sz w:val="18"/>
                                    </w:rPr>
                                    <w:t>2</w:t>
                                  </w:r>
                                </w:p>
                              </w:txbxContent>
                            </wps:txbx>
                            <wps:bodyPr spcFirstLastPara="1" vert="horz" wrap="square" lIns="91425" tIns="45700" rIns="91425" bIns="45700" anchor="t" anchorCtr="0">
                              <a:noAutofit/>
                            </wps:bodyPr>
                          </wps:wsp>
                        </wpg:grpSp>
                        <wpg:grpSp>
                          <wpg:cNvPr id="34" name="Grupo 34"/>
                          <wpg:cNvGrpSpPr/>
                          <wpg:grpSpPr>
                            <a:xfrm>
                              <a:off x="546685" y="531446"/>
                              <a:ext cx="240665" cy="315803"/>
                              <a:chOff x="-39788" y="-38672"/>
                              <a:chExt cx="329558" cy="432467"/>
                            </a:xfrm>
                          </wpg:grpSpPr>
                          <wps:wsp>
                            <wps:cNvPr id="35" name="Elipse 35"/>
                            <wps:cNvSpPr/>
                            <wps:spPr>
                              <a:xfrm>
                                <a:off x="0" y="0"/>
                                <a:ext cx="248717" cy="248717"/>
                              </a:xfrm>
                              <a:prstGeom prst="ellipse">
                                <a:avLst/>
                              </a:prstGeom>
                              <a:solidFill>
                                <a:srgbClr val="FFC000"/>
                              </a:solidFill>
                              <a:ln>
                                <a:noFill/>
                              </a:ln>
                            </wps:spPr>
                            <wps:txbx>
                              <w:txbxContent>
                                <w:p w14:paraId="606A0CBF" w14:textId="77777777" w:rsidR="008F4E7B" w:rsidRDefault="008F4E7B" w:rsidP="008F4E7B">
                                  <w:pPr>
                                    <w:spacing w:line="240" w:lineRule="auto"/>
                                    <w:jc w:val="center"/>
                                    <w:textDirection w:val="btLr"/>
                                  </w:pPr>
                                </w:p>
                              </w:txbxContent>
                            </wps:txbx>
                            <wps:bodyPr spcFirstLastPara="1" vert="horz" wrap="square" lIns="91425" tIns="45700" rIns="91425" bIns="45700" anchor="ctr" anchorCtr="0">
                              <a:noAutofit/>
                            </wps:bodyPr>
                          </wps:wsp>
                          <wps:wsp>
                            <wps:cNvPr id="36" name="Rectángulo 36"/>
                            <wps:cNvSpPr/>
                            <wps:spPr>
                              <a:xfrm>
                                <a:off x="-39788" y="-38672"/>
                                <a:ext cx="329558" cy="432467"/>
                              </a:xfrm>
                              <a:prstGeom prst="rect">
                                <a:avLst/>
                              </a:prstGeom>
                              <a:noFill/>
                              <a:ln>
                                <a:noFill/>
                              </a:ln>
                            </wps:spPr>
                            <wps:txbx>
                              <w:txbxContent>
                                <w:p w14:paraId="5F77E748" w14:textId="77777777" w:rsidR="008F4E7B" w:rsidRDefault="008F4E7B" w:rsidP="008F4E7B">
                                  <w:pPr>
                                    <w:spacing w:line="240" w:lineRule="auto"/>
                                    <w:textDirection w:val="btLr"/>
                                  </w:pPr>
                                  <w:r>
                                    <w:rPr>
                                      <w:color w:val="FFFFFF"/>
                                      <w:sz w:val="18"/>
                                    </w:rPr>
                                    <w:t>3</w:t>
                                  </w:r>
                                </w:p>
                              </w:txbxContent>
                            </wps:txbx>
                            <wps:bodyPr spcFirstLastPara="1" vert="horz" wrap="square" lIns="91425" tIns="45700" rIns="91425" bIns="45700" anchor="t" anchorCtr="0">
                              <a:noAutofit/>
                            </wps:bodyPr>
                          </wps:wsp>
                        </wpg:grpSp>
                        <wpg:grpSp>
                          <wpg:cNvPr id="37" name="Grupo 37"/>
                          <wpg:cNvGrpSpPr/>
                          <wpg:grpSpPr>
                            <a:xfrm>
                              <a:off x="0" y="848412"/>
                              <a:ext cx="240665" cy="240665"/>
                              <a:chOff x="-39692" y="-37072"/>
                              <a:chExt cx="329558" cy="329575"/>
                            </a:xfrm>
                          </wpg:grpSpPr>
                          <wps:wsp>
                            <wps:cNvPr id="38" name="Elipse 38"/>
                            <wps:cNvSpPr/>
                            <wps:spPr>
                              <a:xfrm>
                                <a:off x="0" y="0"/>
                                <a:ext cx="248717" cy="248717"/>
                              </a:xfrm>
                              <a:prstGeom prst="ellipse">
                                <a:avLst/>
                              </a:prstGeom>
                              <a:solidFill>
                                <a:srgbClr val="FFC000"/>
                              </a:solidFill>
                              <a:ln>
                                <a:noFill/>
                              </a:ln>
                            </wps:spPr>
                            <wps:txbx>
                              <w:txbxContent>
                                <w:p w14:paraId="15F0A494" w14:textId="77777777" w:rsidR="008F4E7B" w:rsidRDefault="008F4E7B" w:rsidP="008F4E7B">
                                  <w:pPr>
                                    <w:spacing w:line="240" w:lineRule="auto"/>
                                    <w:jc w:val="center"/>
                                    <w:textDirection w:val="btLr"/>
                                  </w:pPr>
                                </w:p>
                              </w:txbxContent>
                            </wps:txbx>
                            <wps:bodyPr spcFirstLastPara="1" vert="horz" wrap="square" lIns="91425" tIns="45700" rIns="91425" bIns="45700" anchor="ctr" anchorCtr="0">
                              <a:noAutofit/>
                            </wps:bodyPr>
                          </wps:wsp>
                          <wps:wsp>
                            <wps:cNvPr id="39" name="Rectángulo 39"/>
                            <wps:cNvSpPr/>
                            <wps:spPr>
                              <a:xfrm>
                                <a:off x="-39692" y="-37072"/>
                                <a:ext cx="329558" cy="329575"/>
                              </a:xfrm>
                              <a:prstGeom prst="rect">
                                <a:avLst/>
                              </a:prstGeom>
                              <a:noFill/>
                              <a:ln>
                                <a:noFill/>
                              </a:ln>
                            </wps:spPr>
                            <wps:txbx>
                              <w:txbxContent>
                                <w:p w14:paraId="4BE67910" w14:textId="77777777" w:rsidR="008F4E7B" w:rsidRDefault="008F4E7B" w:rsidP="008F4E7B">
                                  <w:pPr>
                                    <w:spacing w:line="240" w:lineRule="auto"/>
                                    <w:textDirection w:val="btLr"/>
                                  </w:pPr>
                                  <w:r>
                                    <w:rPr>
                                      <w:color w:val="FFFFFF"/>
                                      <w:sz w:val="18"/>
                                    </w:rPr>
                                    <w:t>4</w:t>
                                  </w:r>
                                </w:p>
                                <w:p w14:paraId="63BF3699" w14:textId="77777777" w:rsidR="008F4E7B" w:rsidRDefault="008F4E7B" w:rsidP="008F4E7B">
                                  <w:pPr>
                                    <w:spacing w:line="240" w:lineRule="auto"/>
                                    <w:textDirection w:val="btLr"/>
                                  </w:pPr>
                                </w:p>
                              </w:txbxContent>
                            </wps:txbx>
                            <wps:bodyPr spcFirstLastPara="1" vert="horz" wrap="square" lIns="91425" tIns="45700" rIns="91425" bIns="4570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521562F0" id="Grupo 26" o:spid="_x0000_s1051" style="position:absolute;left:0;text-align:left;margin-left:123.95pt;margin-top:36.1pt;width:172.3pt;height:220pt;z-index:251660288;mso-width-relative:margin;mso-height-relative:margin" coordorigin="1838" coordsize="19015,279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">
                <v:shape id="Shape 158" o:spid="_x0000_s1052" type="#_x0000_t75" style="position:absolute;left:1838;width:18205;height:2794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">
                  <v:imagedata r:id="rId14" o:title=""/>
                </v:shape>
                <v:group id="Grupo 27" o:spid="_x0000_s1053" style="position:absolute;left:12933;top:9238;width:7921;height:10891" coordsize="7921,10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group id="Grupo 28" o:spid="_x0000_s1054" style="position:absolute;left:5514;width:2108;height:2089"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oval id="Elipse 29" o:spid="_x0000_s1055"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" fillcolor="#ffc000" stroked="f">
                      <v:textbox inset="2.53958mm,1.2694mm,2.53958mm,1.2694mm">
                        <w:txbxContent>
                          <w:p w14:paraId="7946EED9" w14:textId="77777777" w:rsidR="008F4E7B" w:rsidRDefault="008F4E7B" w:rsidP="008F4E7B">
                            <w:pPr>
                              <w:spacing w:line="240" w:lineRule="auto"/>
                              <w:jc w:val="center"/>
                              <w:textDirection w:val="btLr"/>
                            </w:pPr>
                          </w:p>
                        </w:txbxContent>
                      </v:textbox>
                    </v:oval>
                    <v:rect id="Rectángulo 30" o:spid="_x0000_s1056"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" filled="f" stroked="f">
                      <v:textbox inset="2.53958mm,1.2694mm,2.53958mm,1.2694mm">
                        <w:txbxContent>
                          <w:p w14:paraId="3145EA07" w14:textId="77777777" w:rsidR="008F4E7B" w:rsidRDefault="008F4E7B" w:rsidP="008F4E7B">
                            <w:pPr>
                              <w:spacing w:line="240" w:lineRule="auto"/>
                              <w:textDirection w:val="btLr"/>
                            </w:pPr>
                            <w:r>
                              <w:rPr>
                                <w:color w:val="FFFFFF"/>
                                <w:sz w:val="18"/>
                              </w:rPr>
                              <w:t>1</w:t>
                            </w:r>
                          </w:p>
                        </w:txbxContent>
                      </v:textbox>
                    </v:rect>
                  </v:group>
                  <v:group id="Grupo 31" o:spid="_x0000_s1057" style="position:absolute;left:5514;top:2686;width:2407;height:2407" coordorigin="-39692,-37072" coordsize="329558,329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oval id="Elipse 32" o:spid="_x0000_s1058"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" fillcolor="#ffc000" stroked="f">
                      <v:textbox inset="2.53958mm,1.2694mm,2.53958mm,1.2694mm">
                        <w:txbxContent>
                          <w:p w14:paraId="622FD74C" w14:textId="77777777" w:rsidR="008F4E7B" w:rsidRDefault="008F4E7B" w:rsidP="008F4E7B">
                            <w:pPr>
                              <w:spacing w:line="240" w:lineRule="auto"/>
                              <w:jc w:val="center"/>
                              <w:textDirection w:val="btLr"/>
                            </w:pPr>
                          </w:p>
                        </w:txbxContent>
                      </v:textbox>
                    </v:oval>
                    <v:rect id="Rectángulo 33" o:spid="_x0000_s1059" style="position:absolute;left:-39692;top:-37072;width:329558;height:3295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" filled="f" stroked="f">
                      <v:textbox inset="2.53958mm,1.2694mm,2.53958mm,1.2694mm">
                        <w:txbxContent>
                          <w:p w14:paraId="606366C2" w14:textId="77777777" w:rsidR="008F4E7B" w:rsidRDefault="008F4E7B" w:rsidP="008F4E7B">
                            <w:pPr>
                              <w:spacing w:line="240" w:lineRule="auto"/>
                              <w:textDirection w:val="btLr"/>
                            </w:pPr>
                            <w:r>
                              <w:rPr>
                                <w:color w:val="FFFFFF"/>
                                <w:sz w:val="18"/>
                              </w:rPr>
                              <w:t>2</w:t>
                            </w:r>
                          </w:p>
                        </w:txbxContent>
                      </v:textbox>
                    </v:rect>
                  </v:group>
                  <v:group id="Grupo 34" o:spid="_x0000_s1060" style="position:absolute;left:5466;top:5314;width:2407;height:3158" coordorigin="-39788,-38672" coordsize="329558,4324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oval id="Elipse 35" o:spid="_x0000_s1061"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" fillcolor="#ffc000" stroked="f">
                      <v:textbox inset="2.53958mm,1.2694mm,2.53958mm,1.2694mm">
                        <w:txbxContent>
                          <w:p w14:paraId="606A0CBF" w14:textId="77777777" w:rsidR="008F4E7B" w:rsidRDefault="008F4E7B" w:rsidP="008F4E7B">
                            <w:pPr>
                              <w:spacing w:line="240" w:lineRule="auto"/>
                              <w:jc w:val="center"/>
                              <w:textDirection w:val="btLr"/>
                            </w:pPr>
                          </w:p>
                        </w:txbxContent>
                      </v:textbox>
                    </v:oval>
                    <v:rect id="Rectángulo 36" o:spid="_x0000_s1062" style="position:absolute;left:-39788;top:-38672;width:329558;height:432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" filled="f" stroked="f">
                      <v:textbox inset="2.53958mm,1.2694mm,2.53958mm,1.2694mm">
                        <w:txbxContent>
                          <w:p w14:paraId="5F77E748" w14:textId="77777777" w:rsidR="008F4E7B" w:rsidRDefault="008F4E7B" w:rsidP="008F4E7B">
                            <w:pPr>
                              <w:spacing w:line="240" w:lineRule="auto"/>
                              <w:textDirection w:val="btLr"/>
                            </w:pPr>
                            <w:r>
                              <w:rPr>
                                <w:color w:val="FFFFFF"/>
                                <w:sz w:val="18"/>
                              </w:rPr>
                              <w:t>3</w:t>
                            </w:r>
                          </w:p>
                        </w:txbxContent>
                      </v:textbox>
                    </v:rect>
                  </v:group>
                  <v:group id="Grupo 37" o:spid="_x0000_s1063" style="position:absolute;top:8484;width:2406;height:2406" coordorigin="-39692,-37072" coordsize="329558,329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oval id="Elipse 38" o:spid="_x0000_s1064"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" fillcolor="#ffc000" stroked="f">
                      <v:textbox inset="2.53958mm,1.2694mm,2.53958mm,1.2694mm">
                        <w:txbxContent>
                          <w:p w14:paraId="15F0A494" w14:textId="77777777" w:rsidR="008F4E7B" w:rsidRDefault="008F4E7B" w:rsidP="008F4E7B">
                            <w:pPr>
                              <w:spacing w:line="240" w:lineRule="auto"/>
                              <w:jc w:val="center"/>
                              <w:textDirection w:val="btLr"/>
                            </w:pPr>
                          </w:p>
                        </w:txbxContent>
                      </v:textbox>
                    </v:oval>
                    <v:rect id="Rectángulo 39" o:spid="_x0000_s1065" style="position:absolute;left:-39692;top:-37072;width:329558;height:3295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" filled="f" stroked="f">
                      <v:textbox inset="2.53958mm,1.2694mm,2.53958mm,1.2694mm">
                        <w:txbxContent>
                          <w:p w14:paraId="4BE67910" w14:textId="77777777" w:rsidR="008F4E7B" w:rsidRDefault="008F4E7B" w:rsidP="008F4E7B">
                            <w:pPr>
                              <w:spacing w:line="240" w:lineRule="auto"/>
                              <w:textDirection w:val="btLr"/>
                            </w:pPr>
                            <w:r>
                              <w:rPr>
                                <w:color w:val="FFFFFF"/>
                                <w:sz w:val="18"/>
                              </w:rPr>
                              <w:t>4</w:t>
                            </w:r>
                          </w:p>
                          <w:p w14:paraId="63BF3699" w14:textId="77777777" w:rsidR="008F4E7B" w:rsidRDefault="008F4E7B" w:rsidP="008F4E7B">
                            <w:pPr>
                              <w:spacing w:line="240" w:lineRule="auto"/>
                              <w:textDirection w:val="btLr"/>
                            </w:pPr>
                          </w:p>
                        </w:txbxContent>
                      </v:textbox>
                    </v:rect>
                  </v:group>
                </v:group>
                <w10:wrap type="topAndBottom"/>
              </v:group>
            </w:pict>
          </mc:Fallback>
        </mc:AlternateContent>
      </w:r>
      <w:proofErr w:type="spellStart"/>
      <w:r>
        <w:t>Then</w:t>
      </w:r>
      <w:proofErr w:type="spellEnd"/>
      <w:r>
        <w:t xml:space="preserve"> </w:t>
      </w:r>
      <w:proofErr w:type="spellStart"/>
      <w:r>
        <w:t>click</w:t>
      </w:r>
      <w:proofErr w:type="spellEnd"/>
      <w:r>
        <w:t xml:space="preserve"> </w:t>
      </w:r>
      <w:proofErr w:type="spellStart"/>
      <w:r>
        <w:t>the</w:t>
      </w:r>
      <w:proofErr w:type="spellEnd"/>
      <w:r>
        <w:t xml:space="preserve"> ‘</w:t>
      </w:r>
      <w:proofErr w:type="spellStart"/>
      <w:r>
        <w:t>Register</w:t>
      </w:r>
      <w:proofErr w:type="spellEnd"/>
      <w:r>
        <w:t xml:space="preserve">’ </w:t>
      </w:r>
      <w:proofErr w:type="spellStart"/>
      <w:r>
        <w:t>button</w:t>
      </w:r>
      <w:proofErr w:type="spellEnd"/>
      <w:r>
        <w:t xml:space="preserve"> (4) </w:t>
      </w:r>
      <w:proofErr w:type="spellStart"/>
      <w:r>
        <w:t>and</w:t>
      </w:r>
      <w:proofErr w:type="spellEnd"/>
      <w:r>
        <w:t xml:space="preserve"> </w:t>
      </w:r>
      <w:proofErr w:type="spellStart"/>
      <w:r>
        <w:t>you</w:t>
      </w:r>
      <w:proofErr w:type="spellEnd"/>
      <w:r>
        <w:t xml:space="preserve"> </w:t>
      </w:r>
      <w:proofErr w:type="spellStart"/>
      <w:r>
        <w:t>will</w:t>
      </w:r>
      <w:proofErr w:type="spellEnd"/>
      <w:r>
        <w:t xml:space="preserve"> be </w:t>
      </w:r>
      <w:proofErr w:type="spellStart"/>
      <w:r>
        <w:t>immediately</w:t>
      </w:r>
      <w:proofErr w:type="spellEnd"/>
      <w:r>
        <w:t xml:space="preserve"> </w:t>
      </w:r>
      <w:proofErr w:type="spellStart"/>
      <w:r>
        <w:t>redirected</w:t>
      </w:r>
      <w:proofErr w:type="spellEnd"/>
      <w:r>
        <w:t xml:space="preserve"> to </w:t>
      </w:r>
      <w:proofErr w:type="spellStart"/>
      <w:r>
        <w:t>the</w:t>
      </w:r>
      <w:proofErr w:type="spellEnd"/>
      <w:r>
        <w:t xml:space="preserve"> Home page.</w:t>
      </w:r>
      <w:r>
        <w:rPr>
          <w:color w:val="FFFFFF"/>
          <w:sz w:val="18"/>
        </w:rPr>
        <w:t>3</w:t>
      </w:r>
    </w:p>
    <w:p w14:paraId="6061B2CD" w14:textId="77777777" w:rsidR="008F4E7B" w:rsidRDefault="008F4E7B" w:rsidP="008F4E7B">
      <w:pPr>
        <w:spacing w:after="240"/>
      </w:pPr>
    </w:p>
    <w:p w14:paraId="1F153AD1" w14:textId="77777777" w:rsidR="008F4E7B" w:rsidRDefault="008F4E7B" w:rsidP="008F4E7B">
      <w:pPr>
        <w:spacing w:after="240"/>
      </w:pPr>
    </w:p>
    <w:p w14:paraId="0C7E1D53" w14:textId="77777777" w:rsidR="008F4E7B" w:rsidRDefault="008F4E7B" w:rsidP="008F4E7B">
      <w:pPr>
        <w:spacing w:after="240"/>
      </w:pPr>
      <w:proofErr w:type="spellStart"/>
      <w:r>
        <w:t>When</w:t>
      </w:r>
      <w:proofErr w:type="spellEnd"/>
      <w:r>
        <w:t xml:space="preserve"> </w:t>
      </w:r>
      <w:proofErr w:type="spellStart"/>
      <w:r>
        <w:t>registering</w:t>
      </w:r>
      <w:proofErr w:type="spellEnd"/>
      <w:r>
        <w:t xml:space="preserve">, </w:t>
      </w:r>
      <w:proofErr w:type="spellStart"/>
      <w:r>
        <w:t>if</w:t>
      </w:r>
      <w:proofErr w:type="spellEnd"/>
      <w:r>
        <w:t xml:space="preserve"> </w:t>
      </w:r>
      <w:proofErr w:type="spellStart"/>
      <w:r>
        <w:t>you</w:t>
      </w:r>
      <w:proofErr w:type="spellEnd"/>
      <w:r>
        <w:t xml:space="preserve"> </w:t>
      </w:r>
      <w:proofErr w:type="spellStart"/>
      <w:r>
        <w:t>see</w:t>
      </w:r>
      <w:proofErr w:type="spellEnd"/>
      <w:r>
        <w:t xml:space="preserve"> </w:t>
      </w:r>
      <w:proofErr w:type="spellStart"/>
      <w:r>
        <w:t>the</w:t>
      </w:r>
      <w:proofErr w:type="spellEnd"/>
      <w:r>
        <w:t xml:space="preserve"> error ‘</w:t>
      </w:r>
      <w:proofErr w:type="spellStart"/>
      <w:r>
        <w:t>The</w:t>
      </w:r>
      <w:proofErr w:type="spellEnd"/>
      <w:r>
        <w:t xml:space="preserve"> </w:t>
      </w:r>
      <w:proofErr w:type="spellStart"/>
      <w:r>
        <w:t>email</w:t>
      </w:r>
      <w:proofErr w:type="spellEnd"/>
      <w:r>
        <w:t xml:space="preserve"> </w:t>
      </w:r>
      <w:proofErr w:type="spellStart"/>
      <w:r>
        <w:t>address</w:t>
      </w:r>
      <w:proofErr w:type="spellEnd"/>
      <w:r>
        <w:t xml:space="preserve"> is </w:t>
      </w:r>
      <w:proofErr w:type="spellStart"/>
      <w:r>
        <w:t>already</w:t>
      </w:r>
      <w:proofErr w:type="spellEnd"/>
      <w:r>
        <w:t xml:space="preserve"> in </w:t>
      </w:r>
      <w:proofErr w:type="spellStart"/>
      <w:r>
        <w:t>use</w:t>
      </w:r>
      <w:proofErr w:type="spellEnd"/>
      <w:r>
        <w:t xml:space="preserve"> </w:t>
      </w:r>
      <w:proofErr w:type="spellStart"/>
      <w:r>
        <w:t>by</w:t>
      </w:r>
      <w:proofErr w:type="spellEnd"/>
      <w:r>
        <w:t xml:space="preserve"> </w:t>
      </w:r>
      <w:proofErr w:type="spellStart"/>
      <w:r>
        <w:t>another</w:t>
      </w:r>
      <w:proofErr w:type="spellEnd"/>
      <w:r>
        <w:t xml:space="preserve"> </w:t>
      </w:r>
      <w:proofErr w:type="spellStart"/>
      <w:r>
        <w:t>account</w:t>
      </w:r>
      <w:proofErr w:type="spellEnd"/>
      <w:r>
        <w:t xml:space="preserve">’, </w:t>
      </w:r>
      <w:proofErr w:type="spellStart"/>
      <w:r>
        <w:t>it</w:t>
      </w:r>
      <w:proofErr w:type="spellEnd"/>
      <w:r>
        <w:t xml:space="preserve"> </w:t>
      </w:r>
      <w:proofErr w:type="spellStart"/>
      <w:r>
        <w:t>means</w:t>
      </w:r>
      <w:proofErr w:type="spellEnd"/>
      <w:r>
        <w:t xml:space="preserve"> </w:t>
      </w:r>
      <w:proofErr w:type="spellStart"/>
      <w:r>
        <w:t>your</w:t>
      </w:r>
      <w:proofErr w:type="spellEnd"/>
      <w:r>
        <w:t xml:space="preserve"> </w:t>
      </w:r>
      <w:proofErr w:type="spellStart"/>
      <w:r>
        <w:t>email</w:t>
      </w:r>
      <w:proofErr w:type="spellEnd"/>
      <w:r>
        <w:t xml:space="preserve"> is </w:t>
      </w:r>
      <w:proofErr w:type="spellStart"/>
      <w:r>
        <w:t>already</w:t>
      </w:r>
      <w:proofErr w:type="spellEnd"/>
      <w:r>
        <w:t xml:space="preserve"> </w:t>
      </w:r>
      <w:proofErr w:type="spellStart"/>
      <w:r>
        <w:t>registered</w:t>
      </w:r>
      <w:proofErr w:type="spellEnd"/>
      <w:r>
        <w:t xml:space="preserve">. </w:t>
      </w:r>
      <w:proofErr w:type="spellStart"/>
      <w:r>
        <w:t>Write</w:t>
      </w:r>
      <w:proofErr w:type="spellEnd"/>
      <w:r>
        <w:t xml:space="preserve"> </w:t>
      </w:r>
      <w:proofErr w:type="spellStart"/>
      <w:r>
        <w:t>your</w:t>
      </w:r>
      <w:proofErr w:type="spellEnd"/>
      <w:r>
        <w:t xml:space="preserve"> </w:t>
      </w:r>
      <w:proofErr w:type="spellStart"/>
      <w:r>
        <w:t>email</w:t>
      </w:r>
      <w:proofErr w:type="spellEnd"/>
      <w:r>
        <w:t xml:space="preserve"> in </w:t>
      </w:r>
      <w:proofErr w:type="spellStart"/>
      <w:r>
        <w:t>the</w:t>
      </w:r>
      <w:proofErr w:type="spellEnd"/>
      <w:r>
        <w:t xml:space="preserve"> </w:t>
      </w:r>
      <w:proofErr w:type="spellStart"/>
      <w:r>
        <w:t>login</w:t>
      </w:r>
      <w:proofErr w:type="spellEnd"/>
      <w:r>
        <w:t xml:space="preserve"> part of </w:t>
      </w:r>
      <w:proofErr w:type="spellStart"/>
      <w:r>
        <w:t>the</w:t>
      </w:r>
      <w:proofErr w:type="spellEnd"/>
      <w:r>
        <w:t xml:space="preserve"> </w:t>
      </w:r>
      <w:proofErr w:type="spellStart"/>
      <w:r>
        <w:t>form</w:t>
      </w:r>
      <w:proofErr w:type="spellEnd"/>
      <w:r>
        <w:t xml:space="preserve"> </w:t>
      </w:r>
      <w:proofErr w:type="spellStart"/>
      <w:r>
        <w:t>and</w:t>
      </w:r>
      <w:proofErr w:type="spellEnd"/>
      <w:r>
        <w:t xml:space="preserve"> </w:t>
      </w:r>
      <w:proofErr w:type="spellStart"/>
      <w:r>
        <w:t>click</w:t>
      </w:r>
      <w:proofErr w:type="spellEnd"/>
      <w:r>
        <w:t xml:space="preserve"> ‘</w:t>
      </w:r>
      <w:proofErr w:type="spellStart"/>
      <w:r>
        <w:t>Forgot</w:t>
      </w:r>
      <w:proofErr w:type="spellEnd"/>
      <w:r>
        <w:t xml:space="preserve"> </w:t>
      </w:r>
      <w:proofErr w:type="spellStart"/>
      <w:r>
        <w:t>password</w:t>
      </w:r>
      <w:proofErr w:type="spellEnd"/>
      <w:r>
        <w:t xml:space="preserve">?’ to </w:t>
      </w:r>
      <w:proofErr w:type="spellStart"/>
      <w:r>
        <w:t>receive</w:t>
      </w:r>
      <w:proofErr w:type="spellEnd"/>
      <w:r>
        <w:t xml:space="preserve"> a </w:t>
      </w:r>
      <w:proofErr w:type="spellStart"/>
      <w:r>
        <w:t>link</w:t>
      </w:r>
      <w:proofErr w:type="spellEnd"/>
      <w:r>
        <w:t xml:space="preserve"> </w:t>
      </w:r>
      <w:proofErr w:type="spellStart"/>
      <w:r>
        <w:t>with</w:t>
      </w:r>
      <w:proofErr w:type="spellEnd"/>
      <w:r>
        <w:t xml:space="preserve"> </w:t>
      </w:r>
      <w:proofErr w:type="spellStart"/>
      <w:r>
        <w:t>instructions</w:t>
      </w:r>
      <w:proofErr w:type="spellEnd"/>
      <w:r>
        <w:t xml:space="preserve"> to </w:t>
      </w:r>
      <w:proofErr w:type="spellStart"/>
      <w:r>
        <w:t>recover</w:t>
      </w:r>
      <w:proofErr w:type="spellEnd"/>
      <w:r>
        <w:t xml:space="preserve"> it.</w:t>
      </w:r>
    </w:p>
    <w:p w14:paraId="5D37B1DF" w14:textId="77777777" w:rsidR="008F4E7B" w:rsidRDefault="008F4E7B" w:rsidP="008F4E7B">
      <w:pPr>
        <w:spacing w:after="240"/>
      </w:pPr>
    </w:p>
    <w:p w14:paraId="3CAFA51C" w14:textId="77777777" w:rsidR="008F4E7B" w:rsidRPr="007E0EDF" w:rsidRDefault="008F4E7B" w:rsidP="008F4E7B">
      <w:pPr>
        <w:pStyle w:val="Heading2"/>
        <w:rPr>
          <w:lang w:val="en-GB"/>
        </w:rPr>
      </w:pPr>
      <w:bookmarkStart w:id="10" w:name="_Home_page"/>
      <w:bookmarkStart w:id="11" w:name="_Ref55217233"/>
      <w:bookmarkStart w:id="12" w:name="_User_details_and"/>
      <w:bookmarkStart w:id="13" w:name="_Toc139972323"/>
      <w:bookmarkStart w:id="14" w:name="_Toc139972768"/>
      <w:bookmarkEnd w:id="10"/>
      <w:bookmarkEnd w:id="12"/>
      <w:r w:rsidRPr="00CC3F6E">
        <w:rPr>
          <w:lang w:val="en-GB"/>
        </w:rPr>
        <w:t>User details and organizations</w:t>
      </w:r>
      <w:bookmarkEnd w:id="11"/>
      <w:bookmarkEnd w:id="13"/>
      <w:bookmarkEnd w:id="14"/>
    </w:p>
    <w:p w14:paraId="395DE8A2" w14:textId="77777777" w:rsidR="008F4E7B" w:rsidRPr="007E0EDF" w:rsidRDefault="008F4E7B" w:rsidP="008F4E7B">
      <w:pPr>
        <w:spacing w:after="240"/>
        <w:rPr>
          <w:lang w:val="en-GB"/>
        </w:rPr>
      </w:pPr>
      <w:r w:rsidRPr="00CC3F6E">
        <w:rPr>
          <w:lang w:val="en-GB"/>
        </w:rPr>
        <w:t>After log</w:t>
      </w:r>
      <w:r>
        <w:rPr>
          <w:lang w:val="en-GB"/>
        </w:rPr>
        <w:t>ging</w:t>
      </w:r>
      <w:r w:rsidRPr="00CC3F6E">
        <w:rPr>
          <w:lang w:val="en-GB"/>
        </w:rPr>
        <w:t xml:space="preserve"> in, the user will be able to see his</w:t>
      </w:r>
      <w:r>
        <w:rPr>
          <w:lang w:val="en-GB"/>
        </w:rPr>
        <w:t>/her</w:t>
      </w:r>
      <w:r w:rsidRPr="00CC3F6E">
        <w:rPr>
          <w:lang w:val="en-GB"/>
        </w:rPr>
        <w:t xml:space="preserve"> email address in the top navigation bar (Figure 3).</w:t>
      </w:r>
      <w:r w:rsidRPr="007E68CB">
        <w:rPr>
          <w:lang w:val="en-GB"/>
        </w:rPr>
        <w:t xml:space="preserve"> </w:t>
      </w:r>
    </w:p>
    <w:p w14:paraId="62B250F0" w14:textId="77777777" w:rsidR="008F4E7B" w:rsidRPr="007E68CB" w:rsidRDefault="008F4E7B" w:rsidP="008F4E7B">
      <w:pPr>
        <w:keepNext/>
        <w:spacing w:after="240"/>
        <w:jc w:val="center"/>
        <w:rPr>
          <w:lang w:val="en-GB"/>
        </w:rPr>
      </w:pPr>
      <w:r w:rsidRPr="007E68CB">
        <w:rPr>
          <w:noProof/>
          <w:lang w:val="en-GB"/>
        </w:rPr>
        <mc:AlternateContent>
          <mc:Choice Requires="wpg">
            <w:drawing>
              <wp:anchor distT="0" distB="0" distL="114300" distR="114300" simplePos="0" relativeHeight="251697152" behindDoc="0" locked="0" layoutInCell="1" allowOverlap="1" wp14:anchorId="1480C264" wp14:editId="2AAE34BF">
                <wp:simplePos x="0" y="0"/>
                <wp:positionH relativeFrom="column">
                  <wp:posOffset>1327785</wp:posOffset>
                </wp:positionH>
                <wp:positionV relativeFrom="paragraph">
                  <wp:posOffset>162560</wp:posOffset>
                </wp:positionV>
                <wp:extent cx="211455" cy="205740"/>
                <wp:effectExtent l="25400" t="0" r="17145" b="60960"/>
                <wp:wrapNone/>
                <wp:docPr id="10100424" name="Group 57"/>
                <wp:cNvGraphicFramePr/>
                <a:graphic xmlns:a="http://schemas.openxmlformats.org/drawingml/2006/main">
                  <a:graphicData uri="http://schemas.microsoft.com/office/word/2010/wordprocessingGroup">
                    <wpg:wgp>
                      <wpg:cNvGrpSpPr/>
                      <wpg:grpSpPr>
                        <a:xfrm>
                          <a:off x="0" y="0"/>
                          <a:ext cx="211455" cy="205740"/>
                          <a:chOff x="-29710" y="78588"/>
                          <a:chExt cx="211516" cy="206173"/>
                        </a:xfrm>
                      </wpg:grpSpPr>
                      <wps:wsp>
                        <wps:cNvPr id="226172608"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99E78FA"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113144" name="Cuadro de texto 104"/>
                        <wps:cNvSpPr txBox="1"/>
                        <wps:spPr>
                          <a:xfrm>
                            <a:off x="-29710" y="78588"/>
                            <a:ext cx="202565" cy="203200"/>
                          </a:xfrm>
                          <a:prstGeom prst="rect">
                            <a:avLst/>
                          </a:prstGeom>
                          <a:noFill/>
                          <a:ln w="6350">
                            <a:noFill/>
                          </a:ln>
                        </wps:spPr>
                        <wps:txbx>
                          <w:txbxContent>
                            <w:p w14:paraId="0F93F028" w14:textId="77777777" w:rsidR="008F4E7B" w:rsidRPr="00F14E9D" w:rsidRDefault="008F4E7B" w:rsidP="008F4E7B">
                              <w:pPr>
                                <w:spacing w:line="240" w:lineRule="auto"/>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0C264" id="Group 57" o:spid="_x0000_s1066" style="position:absolute;left:0;text-align:left;margin-left:104.55pt;margin-top:12.8pt;width:16.65pt;height:16.2pt;z-index:251697152;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">
                <v:oval id="Elipse 103" o:spid="_x0000_s1067"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" fillcolor="#ffc000" stroked="f">
                  <v:shadow on="t" color="black" opacity="22937f" origin=",.5" offset="0,.63889mm"/>
                  <v:textbox>
                    <w:txbxContent>
                      <w:p w14:paraId="399E78FA" w14:textId="77777777" w:rsidR="008F4E7B" w:rsidRPr="004B4205" w:rsidRDefault="008F4E7B" w:rsidP="008F4E7B">
                        <w:pPr>
                          <w:spacing w:line="240" w:lineRule="auto"/>
                          <w:jc w:val="center"/>
                          <w:rPr>
                            <w:color w:val="404040" w:themeColor="text1" w:themeTint="BF"/>
                            <w:sz w:val="22"/>
                          </w:rPr>
                        </w:pPr>
                      </w:p>
                    </w:txbxContent>
                  </v:textbox>
                </v:oval>
                <v:shape id="Cuadro de texto 104" o:spid="_x0000_s1068"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" filled="f" stroked="f" strokeweight=".5pt">
                  <v:textbox>
                    <w:txbxContent>
                      <w:p w14:paraId="0F93F028" w14:textId="77777777" w:rsidR="008F4E7B" w:rsidRPr="00F14E9D" w:rsidRDefault="008F4E7B" w:rsidP="008F4E7B">
                        <w:pPr>
                          <w:spacing w:line="240" w:lineRule="auto"/>
                          <w:rPr>
                            <w:color w:val="FFFFFF" w:themeColor="background1"/>
                            <w:sz w:val="18"/>
                          </w:rPr>
                        </w:pPr>
                        <w:r w:rsidRPr="00F14E9D">
                          <w:rPr>
                            <w:color w:val="FFFFFF" w:themeColor="background1"/>
                            <w:sz w:val="18"/>
                          </w:rPr>
                          <w:t>1</w:t>
                        </w:r>
                      </w:p>
                    </w:txbxContent>
                  </v:textbox>
                </v:shape>
              </v:group>
            </w:pict>
          </mc:Fallback>
        </mc:AlternateContent>
      </w:r>
      <w:r w:rsidRPr="007E68CB">
        <w:rPr>
          <w:noProof/>
          <w:lang w:val="en-GB"/>
        </w:rPr>
        <mc:AlternateContent>
          <mc:Choice Requires="wpg">
            <w:drawing>
              <wp:anchor distT="0" distB="0" distL="114300" distR="114300" simplePos="0" relativeHeight="251698176" behindDoc="0" locked="0" layoutInCell="1" allowOverlap="1" wp14:anchorId="782A42A0" wp14:editId="084AD9A8">
                <wp:simplePos x="0" y="0"/>
                <wp:positionH relativeFrom="column">
                  <wp:posOffset>2719705</wp:posOffset>
                </wp:positionH>
                <wp:positionV relativeFrom="paragraph">
                  <wp:posOffset>185420</wp:posOffset>
                </wp:positionV>
                <wp:extent cx="211455" cy="205740"/>
                <wp:effectExtent l="25400" t="0" r="17145" b="60960"/>
                <wp:wrapNone/>
                <wp:docPr id="647646755" name="Group 79"/>
                <wp:cNvGraphicFramePr/>
                <a:graphic xmlns:a="http://schemas.openxmlformats.org/drawingml/2006/main">
                  <a:graphicData uri="http://schemas.microsoft.com/office/word/2010/wordprocessingGroup">
                    <wpg:wgp>
                      <wpg:cNvGrpSpPr/>
                      <wpg:grpSpPr>
                        <a:xfrm>
                          <a:off x="0" y="0"/>
                          <a:ext cx="211455" cy="205740"/>
                          <a:chOff x="-29710" y="78588"/>
                          <a:chExt cx="211516" cy="206173"/>
                        </a:xfrm>
                      </wpg:grpSpPr>
                      <wps:wsp>
                        <wps:cNvPr id="147595303"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970E022"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440590" name="Cuadro de texto 104"/>
                        <wps:cNvSpPr txBox="1"/>
                        <wps:spPr>
                          <a:xfrm>
                            <a:off x="-29710" y="78588"/>
                            <a:ext cx="202565" cy="203200"/>
                          </a:xfrm>
                          <a:prstGeom prst="rect">
                            <a:avLst/>
                          </a:prstGeom>
                          <a:noFill/>
                          <a:ln w="6350">
                            <a:noFill/>
                          </a:ln>
                        </wps:spPr>
                        <wps:txbx>
                          <w:txbxContent>
                            <w:p w14:paraId="3A535BA2" w14:textId="77777777" w:rsidR="008F4E7B" w:rsidRPr="001B59F7" w:rsidRDefault="008F4E7B" w:rsidP="008F4E7B">
                              <w:pPr>
                                <w:spacing w:line="240" w:lineRule="auto"/>
                                <w:rPr>
                                  <w:color w:val="FFFFFF" w:themeColor="background1"/>
                                  <w:sz w:val="18"/>
                                  <w:lang w:val="es-ES"/>
                                </w:rPr>
                              </w:pPr>
                              <w:r>
                                <w:rPr>
                                  <w:color w:val="FFFFFF" w:themeColor="background1"/>
                                  <w:sz w:val="1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2A42A0" id="Group 79" o:spid="_x0000_s1069" style="position:absolute;left:0;text-align:left;margin-left:214.15pt;margin-top:14.6pt;width:16.65pt;height:16.2pt;z-index:251698176;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">
                <v:oval id="Elipse 103" o:spid="_x0000_s1070"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" fillcolor="#ffc000" stroked="f">
                  <v:shadow on="t" color="black" opacity="22937f" origin=",.5" offset="0,.63889mm"/>
                  <v:textbox>
                    <w:txbxContent>
                      <w:p w14:paraId="3970E022" w14:textId="77777777" w:rsidR="008F4E7B" w:rsidRPr="004B4205" w:rsidRDefault="008F4E7B" w:rsidP="008F4E7B">
                        <w:pPr>
                          <w:spacing w:line="240" w:lineRule="auto"/>
                          <w:jc w:val="center"/>
                          <w:rPr>
                            <w:color w:val="404040" w:themeColor="text1" w:themeTint="BF"/>
                            <w:sz w:val="22"/>
                          </w:rPr>
                        </w:pPr>
                      </w:p>
                    </w:txbxContent>
                  </v:textbox>
                </v:oval>
                <v:shape id="Cuadro de texto 104" o:spid="_x0000_s1071"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" filled="f" stroked="f" strokeweight=".5pt">
                  <v:textbox>
                    <w:txbxContent>
                      <w:p w14:paraId="3A535BA2" w14:textId="77777777" w:rsidR="008F4E7B" w:rsidRPr="001B59F7" w:rsidRDefault="008F4E7B" w:rsidP="008F4E7B">
                        <w:pPr>
                          <w:spacing w:line="240" w:lineRule="auto"/>
                          <w:rPr>
                            <w:color w:val="FFFFFF" w:themeColor="background1"/>
                            <w:sz w:val="18"/>
                            <w:lang w:val="es-ES"/>
                          </w:rPr>
                        </w:pPr>
                        <w:r>
                          <w:rPr>
                            <w:color w:val="FFFFFF" w:themeColor="background1"/>
                            <w:sz w:val="18"/>
                            <w:lang w:val="es-ES"/>
                          </w:rPr>
                          <w:t>2</w:t>
                        </w:r>
                      </w:p>
                    </w:txbxContent>
                  </v:textbox>
                </v:shape>
              </v:group>
            </w:pict>
          </mc:Fallback>
        </mc:AlternateContent>
      </w:r>
      <w:r w:rsidRPr="007E68CB">
        <w:rPr>
          <w:noProof/>
          <w:lang w:val="en-GB"/>
        </w:rPr>
        <mc:AlternateContent>
          <mc:Choice Requires="wpg">
            <w:drawing>
              <wp:anchor distT="0" distB="0" distL="114300" distR="114300" simplePos="0" relativeHeight="251699200" behindDoc="0" locked="0" layoutInCell="1" allowOverlap="1" wp14:anchorId="3A8CBA4E" wp14:editId="43D4059F">
                <wp:simplePos x="0" y="0"/>
                <wp:positionH relativeFrom="column">
                  <wp:posOffset>3507105</wp:posOffset>
                </wp:positionH>
                <wp:positionV relativeFrom="paragraph">
                  <wp:posOffset>165735</wp:posOffset>
                </wp:positionV>
                <wp:extent cx="211455" cy="205740"/>
                <wp:effectExtent l="25400" t="0" r="17145" b="60960"/>
                <wp:wrapNone/>
                <wp:docPr id="555863562" name="Group 85"/>
                <wp:cNvGraphicFramePr/>
                <a:graphic xmlns:a="http://schemas.openxmlformats.org/drawingml/2006/main">
                  <a:graphicData uri="http://schemas.microsoft.com/office/word/2010/wordprocessingGroup">
                    <wpg:wgp>
                      <wpg:cNvGrpSpPr/>
                      <wpg:grpSpPr>
                        <a:xfrm>
                          <a:off x="0" y="0"/>
                          <a:ext cx="211455" cy="205740"/>
                          <a:chOff x="-29710" y="78588"/>
                          <a:chExt cx="211516" cy="206173"/>
                        </a:xfrm>
                      </wpg:grpSpPr>
                      <wps:wsp>
                        <wps:cNvPr id="1533668476"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2AEF232E"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06787" name="Cuadro de texto 104"/>
                        <wps:cNvSpPr txBox="1"/>
                        <wps:spPr>
                          <a:xfrm>
                            <a:off x="-29710" y="78588"/>
                            <a:ext cx="202565" cy="203200"/>
                          </a:xfrm>
                          <a:prstGeom prst="rect">
                            <a:avLst/>
                          </a:prstGeom>
                          <a:noFill/>
                          <a:ln w="6350">
                            <a:noFill/>
                          </a:ln>
                        </wps:spPr>
                        <wps:txbx>
                          <w:txbxContent>
                            <w:p w14:paraId="33256092" w14:textId="77777777" w:rsidR="008F4E7B" w:rsidRPr="001B59F7" w:rsidRDefault="008F4E7B" w:rsidP="008F4E7B">
                              <w:pPr>
                                <w:spacing w:line="240" w:lineRule="auto"/>
                                <w:rPr>
                                  <w:color w:val="FFFFFF" w:themeColor="background1"/>
                                  <w:sz w:val="18"/>
                                  <w:lang w:val="es-ES"/>
                                </w:rPr>
                              </w:pPr>
                              <w:r>
                                <w:rPr>
                                  <w:color w:val="FFFFFF" w:themeColor="background1"/>
                                  <w:sz w:val="18"/>
                                  <w:lang w:val="es-ES"/>
                                </w:rPr>
                                <w:t>3</w:t>
                              </w:r>
                            </w:p>
                            <w:p w14:paraId="3BF6981B" w14:textId="77777777" w:rsidR="008F4E7B" w:rsidRDefault="008F4E7B" w:rsidP="008F4E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8CBA4E" id="Group 85" o:spid="_x0000_s1072" style="position:absolute;left:0;text-align:left;margin-left:276.15pt;margin-top:13.05pt;width:16.65pt;height:16.2pt;z-index:251699200;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">
                <v:oval id="Elipse 103" o:spid="_x0000_s1073"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" fillcolor="#ffc000" stroked="f">
                  <v:shadow on="t" color="black" opacity="22937f" origin=",.5" offset="0,.63889mm"/>
                  <v:textbox>
                    <w:txbxContent>
                      <w:p w14:paraId="2AEF232E" w14:textId="77777777" w:rsidR="008F4E7B" w:rsidRPr="004B4205" w:rsidRDefault="008F4E7B" w:rsidP="008F4E7B">
                        <w:pPr>
                          <w:spacing w:line="240" w:lineRule="auto"/>
                          <w:jc w:val="center"/>
                          <w:rPr>
                            <w:color w:val="404040" w:themeColor="text1" w:themeTint="BF"/>
                            <w:sz w:val="22"/>
                          </w:rPr>
                        </w:pPr>
                      </w:p>
                    </w:txbxContent>
                  </v:textbox>
                </v:oval>
                <v:shape id="Cuadro de texto 104" o:spid="_x0000_s1074"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" filled="f" stroked="f" strokeweight=".5pt">
                  <v:textbox>
                    <w:txbxContent>
                      <w:p w14:paraId="33256092" w14:textId="77777777" w:rsidR="008F4E7B" w:rsidRPr="001B59F7" w:rsidRDefault="008F4E7B" w:rsidP="008F4E7B">
                        <w:pPr>
                          <w:spacing w:line="240" w:lineRule="auto"/>
                          <w:rPr>
                            <w:color w:val="FFFFFF" w:themeColor="background1"/>
                            <w:sz w:val="18"/>
                            <w:lang w:val="es-ES"/>
                          </w:rPr>
                        </w:pPr>
                        <w:r>
                          <w:rPr>
                            <w:color w:val="FFFFFF" w:themeColor="background1"/>
                            <w:sz w:val="18"/>
                            <w:lang w:val="es-ES"/>
                          </w:rPr>
                          <w:t>3</w:t>
                        </w:r>
                      </w:p>
                      <w:p w14:paraId="3BF6981B" w14:textId="77777777" w:rsidR="008F4E7B" w:rsidRDefault="008F4E7B" w:rsidP="008F4E7B"/>
                    </w:txbxContent>
                  </v:textbox>
                </v:shape>
              </v:group>
            </w:pict>
          </mc:Fallback>
        </mc:AlternateContent>
      </w:r>
      <w:r w:rsidRPr="007E68CB">
        <w:rPr>
          <w:noProof/>
          <w:lang w:val="en-GB"/>
        </w:rPr>
        <mc:AlternateContent>
          <mc:Choice Requires="wpg">
            <w:drawing>
              <wp:anchor distT="0" distB="0" distL="114300" distR="114300" simplePos="0" relativeHeight="251700224" behindDoc="0" locked="0" layoutInCell="1" allowOverlap="1" wp14:anchorId="37E882F3" wp14:editId="6DF4641D">
                <wp:simplePos x="0" y="0"/>
                <wp:positionH relativeFrom="column">
                  <wp:posOffset>4079875</wp:posOffset>
                </wp:positionH>
                <wp:positionV relativeFrom="paragraph">
                  <wp:posOffset>193480</wp:posOffset>
                </wp:positionV>
                <wp:extent cx="211455" cy="205740"/>
                <wp:effectExtent l="25400" t="0" r="17145" b="60960"/>
                <wp:wrapNone/>
                <wp:docPr id="1214698219" name="Group 124"/>
                <wp:cNvGraphicFramePr/>
                <a:graphic xmlns:a="http://schemas.openxmlformats.org/drawingml/2006/main">
                  <a:graphicData uri="http://schemas.microsoft.com/office/word/2010/wordprocessingGroup">
                    <wpg:wgp>
                      <wpg:cNvGrpSpPr/>
                      <wpg:grpSpPr>
                        <a:xfrm>
                          <a:off x="0" y="0"/>
                          <a:ext cx="211455" cy="205740"/>
                          <a:chOff x="-29710" y="78588"/>
                          <a:chExt cx="211516" cy="206173"/>
                        </a:xfrm>
                      </wpg:grpSpPr>
                      <wps:wsp>
                        <wps:cNvPr id="2029942048"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7E362031"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093331" name="Cuadro de texto 104"/>
                        <wps:cNvSpPr txBox="1"/>
                        <wps:spPr>
                          <a:xfrm>
                            <a:off x="-29710" y="78588"/>
                            <a:ext cx="202565" cy="203200"/>
                          </a:xfrm>
                          <a:prstGeom prst="rect">
                            <a:avLst/>
                          </a:prstGeom>
                          <a:noFill/>
                          <a:ln w="6350">
                            <a:noFill/>
                          </a:ln>
                        </wps:spPr>
                        <wps:txbx>
                          <w:txbxContent>
                            <w:p w14:paraId="7D7DF693" w14:textId="77777777" w:rsidR="008F4E7B" w:rsidRDefault="008F4E7B" w:rsidP="008F4E7B">
                              <w:pPr>
                                <w:rPr>
                                  <w:color w:val="FFFFFF" w:themeColor="background1"/>
                                  <w:sz w:val="18"/>
                                  <w:lang w:val="es-ES"/>
                                </w:rPr>
                              </w:pPr>
                              <w:r>
                                <w:rPr>
                                  <w:color w:val="FFFFFF" w:themeColor="background1"/>
                                  <w:sz w:val="18"/>
                                  <w:lang w:val="es-ES"/>
                                </w:rPr>
                                <w:t>4</w:t>
                              </w:r>
                            </w:p>
                            <w:p w14:paraId="6469727E" w14:textId="77777777" w:rsidR="008F4E7B" w:rsidRDefault="008F4E7B" w:rsidP="008F4E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E882F3" id="Group 124" o:spid="_x0000_s1075" style="position:absolute;left:0;text-align:left;margin-left:321.25pt;margin-top:15.25pt;width:16.65pt;height:16.2pt;z-index:251700224;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">
                <v:oval id="Elipse 103" o:spid="_x0000_s1076"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" fillcolor="#ffc000" stroked="f">
                  <v:shadow on="t" color="black" opacity="22937f" origin=",.5" offset="0,.63889mm"/>
                  <v:textbox>
                    <w:txbxContent>
                      <w:p w14:paraId="7E362031" w14:textId="77777777" w:rsidR="008F4E7B" w:rsidRPr="004B4205" w:rsidRDefault="008F4E7B" w:rsidP="008F4E7B">
                        <w:pPr>
                          <w:spacing w:line="240" w:lineRule="auto"/>
                          <w:jc w:val="center"/>
                          <w:rPr>
                            <w:color w:val="404040" w:themeColor="text1" w:themeTint="BF"/>
                            <w:sz w:val="22"/>
                          </w:rPr>
                        </w:pPr>
                      </w:p>
                    </w:txbxContent>
                  </v:textbox>
                </v:oval>
                <v:shape id="Cuadro de texto 104" o:spid="_x0000_s1077"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" filled="f" stroked="f" strokeweight=".5pt">
                  <v:textbox>
                    <w:txbxContent>
                      <w:p w14:paraId="7D7DF693" w14:textId="77777777" w:rsidR="008F4E7B" w:rsidRDefault="008F4E7B" w:rsidP="008F4E7B">
                        <w:pPr>
                          <w:rPr>
                            <w:color w:val="FFFFFF" w:themeColor="background1"/>
                            <w:sz w:val="18"/>
                            <w:lang w:val="es-ES"/>
                          </w:rPr>
                        </w:pPr>
                        <w:r>
                          <w:rPr>
                            <w:color w:val="FFFFFF" w:themeColor="background1"/>
                            <w:sz w:val="18"/>
                            <w:lang w:val="es-ES"/>
                          </w:rPr>
                          <w:t>4</w:t>
                        </w:r>
                      </w:p>
                      <w:p w14:paraId="6469727E" w14:textId="77777777" w:rsidR="008F4E7B" w:rsidRDefault="008F4E7B" w:rsidP="008F4E7B"/>
                    </w:txbxContent>
                  </v:textbox>
                </v:shape>
              </v:group>
            </w:pict>
          </mc:Fallback>
        </mc:AlternateContent>
      </w:r>
      <w:r w:rsidRPr="007E0EDF">
        <w:rPr>
          <w:noProof/>
          <w:lang w:val="en-GB"/>
        </w:rPr>
        <w:drawing>
          <wp:inline distT="0" distB="0" distL="0" distR="0" wp14:anchorId="53B1A372" wp14:editId="60D83071">
            <wp:extent cx="3352800" cy="322384"/>
            <wp:effectExtent l="0" t="0" r="0" b="0"/>
            <wp:docPr id="22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5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2800" cy="322384"/>
                    </a:xfrm>
                    <a:prstGeom prst="rect">
                      <a:avLst/>
                    </a:prstGeom>
                  </pic:spPr>
                </pic:pic>
              </a:graphicData>
            </a:graphic>
          </wp:inline>
        </w:drawing>
      </w:r>
    </w:p>
    <w:p w14:paraId="6DD7E8F7" w14:textId="72BEC4C9" w:rsidR="008F4E7B" w:rsidRPr="007E68CB" w:rsidRDefault="008F4E7B" w:rsidP="008F4E7B">
      <w:pPr>
        <w:pStyle w:val="Caption"/>
        <w:jc w:val="center"/>
        <w:rPr>
          <w:lang w:val="en-GB"/>
        </w:rPr>
      </w:pPr>
      <w:r w:rsidRPr="007E68CB">
        <w:rPr>
          <w:lang w:val="en-GB"/>
        </w:rPr>
        <w:t xml:space="preserve">Figure </w:t>
      </w:r>
      <w:r w:rsidRPr="007E68CB">
        <w:rPr>
          <w:lang w:val="en-GB"/>
        </w:rPr>
        <w:fldChar w:fldCharType="begin"/>
      </w:r>
      <w:r w:rsidRPr="007E68CB">
        <w:rPr>
          <w:lang w:val="en-GB"/>
        </w:rPr>
        <w:instrText xml:space="preserve"> SEQ Figure \* ARABIC </w:instrText>
      </w:r>
      <w:r w:rsidRPr="007E68CB">
        <w:rPr>
          <w:lang w:val="en-GB"/>
        </w:rPr>
        <w:fldChar w:fldCharType="separate"/>
      </w:r>
      <w:r w:rsidR="00DE728A">
        <w:rPr>
          <w:noProof/>
          <w:lang w:val="en-GB"/>
        </w:rPr>
        <w:t>3</w:t>
      </w:r>
      <w:r w:rsidRPr="007E68CB">
        <w:rPr>
          <w:lang w:val="en-GB"/>
        </w:rPr>
        <w:fldChar w:fldCharType="end"/>
      </w:r>
      <w:r>
        <w:t>.</w:t>
      </w:r>
      <w:r w:rsidRPr="007E68CB">
        <w:rPr>
          <w:lang w:val="en-GB"/>
        </w:rPr>
        <w:t xml:space="preserve"> Navigation bar</w:t>
      </w:r>
    </w:p>
    <w:p w14:paraId="0F114D82" w14:textId="77777777" w:rsidR="008F4E7B" w:rsidRPr="007E68CB" w:rsidRDefault="008F4E7B" w:rsidP="008F4E7B">
      <w:pPr>
        <w:rPr>
          <w:lang w:val="en-GB"/>
        </w:rPr>
      </w:pPr>
      <w:r w:rsidRPr="007E68CB">
        <w:rPr>
          <w:lang w:val="en-GB"/>
        </w:rPr>
        <w:t>Clicking in the email address (1) the user will be able to save his / her name and recover the password.</w:t>
      </w:r>
    </w:p>
    <w:p w14:paraId="25D73EC8" w14:textId="77777777" w:rsidR="008F4E7B" w:rsidRPr="007E68CB" w:rsidRDefault="008F4E7B" w:rsidP="008F4E7B">
      <w:pPr>
        <w:rPr>
          <w:lang w:val="en-GB"/>
        </w:rPr>
      </w:pPr>
    </w:p>
    <w:p w14:paraId="4D904E3B" w14:textId="77777777" w:rsidR="008F4E7B" w:rsidRPr="007E68CB" w:rsidRDefault="008F4E7B" w:rsidP="008F4E7B">
      <w:pPr>
        <w:rPr>
          <w:lang w:val="en-GB"/>
        </w:rPr>
      </w:pPr>
      <w:r w:rsidRPr="007E68CB">
        <w:rPr>
          <w:lang w:val="en-GB"/>
        </w:rPr>
        <w:lastRenderedPageBreak/>
        <w:t xml:space="preserve">Clicking on the ‘Your organization’ (2) link displays every organization the user belongs to. These organizations are important in order to make collaborative edits of the content created in the tool, as users belonging to </w:t>
      </w:r>
      <w:r>
        <w:rPr>
          <w:lang w:val="en-GB"/>
        </w:rPr>
        <w:t xml:space="preserve">the </w:t>
      </w:r>
      <w:r w:rsidRPr="007E68CB">
        <w:rPr>
          <w:lang w:val="en-GB"/>
        </w:rPr>
        <w:t xml:space="preserve">same organizations are able to edit content from within </w:t>
      </w:r>
      <w:r>
        <w:rPr>
          <w:lang w:val="en-GB"/>
        </w:rPr>
        <w:t>these</w:t>
      </w:r>
      <w:r w:rsidRPr="007E68CB">
        <w:rPr>
          <w:lang w:val="en-GB"/>
        </w:rPr>
        <w:t xml:space="preserve"> organizations. Also</w:t>
      </w:r>
      <w:r>
        <w:rPr>
          <w:lang w:val="en-GB"/>
        </w:rPr>
        <w:t>,</w:t>
      </w:r>
      <w:r w:rsidRPr="007E68CB">
        <w:rPr>
          <w:lang w:val="en-GB"/>
        </w:rPr>
        <w:t xml:space="preserve"> private content within an organization is not shown to anonymous or external users, but users belonging to the same organization can see it. </w:t>
      </w:r>
    </w:p>
    <w:p w14:paraId="34160387" w14:textId="77777777" w:rsidR="008F4E7B" w:rsidRPr="007E68CB" w:rsidRDefault="008F4E7B" w:rsidP="008F4E7B">
      <w:pPr>
        <w:rPr>
          <w:lang w:val="en-GB"/>
        </w:rPr>
      </w:pPr>
    </w:p>
    <w:p w14:paraId="4B922091" w14:textId="77777777" w:rsidR="008F4E7B" w:rsidRPr="00CC3F6E" w:rsidRDefault="008F4E7B" w:rsidP="008F4E7B">
      <w:pPr>
        <w:spacing w:after="240"/>
        <w:rPr>
          <w:lang w:val="en-GB"/>
        </w:rPr>
      </w:pPr>
      <w:r w:rsidRPr="007E0EDF">
        <w:rPr>
          <w:lang w:val="en-GB"/>
        </w:rPr>
        <w:t>To create new content the user needs to belong to at least one organization.</w:t>
      </w:r>
    </w:p>
    <w:p w14:paraId="3FF8424D" w14:textId="77777777" w:rsidR="008F4E7B" w:rsidRPr="00CC3F6E" w:rsidRDefault="008F4E7B" w:rsidP="008F4E7B">
      <w:pPr>
        <w:spacing w:after="240"/>
        <w:rPr>
          <w:lang w:val="en-GB"/>
        </w:rPr>
      </w:pPr>
      <w:r w:rsidRPr="00CC3F6E">
        <w:rPr>
          <w:lang w:val="en-GB"/>
        </w:rPr>
        <w:t>The ‘Home’ button (3) goes to the list page.</w:t>
      </w:r>
    </w:p>
    <w:p w14:paraId="321465D5" w14:textId="77777777" w:rsidR="008F4E7B" w:rsidRPr="00CC3F6E" w:rsidRDefault="008F4E7B" w:rsidP="008F4E7B">
      <w:pPr>
        <w:spacing w:after="240"/>
        <w:rPr>
          <w:lang w:val="en-GB"/>
        </w:rPr>
      </w:pPr>
      <w:r w:rsidRPr="00CC3F6E">
        <w:rPr>
          <w:lang w:val="en-GB"/>
        </w:rPr>
        <w:t>The ‘Log Out’ button (4) logs out the user and brings them to the login page.</w:t>
      </w:r>
    </w:p>
    <w:p w14:paraId="53935865" w14:textId="77777777" w:rsidR="008F4E7B" w:rsidRPr="00CC3F6E" w:rsidRDefault="008F4E7B" w:rsidP="008F4E7B">
      <w:pPr>
        <w:spacing w:after="240"/>
        <w:rPr>
          <w:lang w:val="en-GB"/>
        </w:rPr>
      </w:pPr>
    </w:p>
    <w:p w14:paraId="56B3077C" w14:textId="77777777" w:rsidR="008F4E7B" w:rsidRPr="00CC3F6E" w:rsidRDefault="008F4E7B" w:rsidP="008F4E7B">
      <w:pPr>
        <w:spacing w:after="240"/>
        <w:rPr>
          <w:vanish/>
          <w:lang w:val="en-GB"/>
          <w:specVanish/>
        </w:rPr>
      </w:pPr>
      <w:r w:rsidRPr="00CC3F6E">
        <w:rPr>
          <w:lang w:val="en-GB"/>
        </w:rPr>
        <w:t xml:space="preserve">To </w:t>
      </w:r>
    </w:p>
    <w:p w14:paraId="2D33165C" w14:textId="77777777" w:rsidR="008F4E7B" w:rsidRPr="00CC3F6E" w:rsidRDefault="008F4E7B" w:rsidP="008F4E7B">
      <w:pPr>
        <w:pStyle w:val="Indiceentexto"/>
        <w:rPr>
          <w:vanish/>
          <w:specVanish/>
        </w:rPr>
      </w:pPr>
      <w:r w:rsidRPr="00CC3F6E">
        <w:t xml:space="preserve"> </w:t>
      </w:r>
      <w:bookmarkStart w:id="15" w:name="_Toc54799839"/>
      <w:bookmarkStart w:id="16" w:name="_Toc139972324"/>
      <w:bookmarkStart w:id="17" w:name="_Toc139972769"/>
      <w:r w:rsidRPr="00CC3F6E">
        <w:t>join an organization</w:t>
      </w:r>
      <w:bookmarkEnd w:id="15"/>
      <w:bookmarkEnd w:id="16"/>
      <w:bookmarkEnd w:id="17"/>
      <w:r w:rsidRPr="00CC3F6E">
        <w:t xml:space="preserve"> </w:t>
      </w:r>
    </w:p>
    <w:p w14:paraId="1BED99FF" w14:textId="77777777" w:rsidR="008F4E7B" w:rsidRPr="00CC3F6E" w:rsidRDefault="008F4E7B" w:rsidP="008F4E7B">
      <w:pPr>
        <w:spacing w:after="240"/>
        <w:rPr>
          <w:lang w:val="en-GB"/>
        </w:rPr>
      </w:pPr>
      <w:r w:rsidRPr="00CC3F6E">
        <w:rPr>
          <w:lang w:val="en-GB"/>
        </w:rPr>
        <w:t>, click on the ‘Your organization’ button (</w:t>
      </w:r>
      <w:r w:rsidRPr="00A85A7F">
        <w:rPr>
          <w:lang w:val="en-GB"/>
        </w:rPr>
        <w:t xml:space="preserve">2). In the organizations page </w:t>
      </w:r>
      <w:r w:rsidRPr="00CC3F6E">
        <w:rPr>
          <w:lang w:val="en-GB"/>
        </w:rPr>
        <w:t xml:space="preserve">(Figure 4) click on the dropdown </w:t>
      </w:r>
      <w:r w:rsidRPr="00A85A7F">
        <w:rPr>
          <w:lang w:val="en-GB"/>
        </w:rPr>
        <w:t>to search for the desired organization</w:t>
      </w:r>
      <w:r w:rsidRPr="00CC3F6E">
        <w:rPr>
          <w:lang w:val="en-GB"/>
        </w:rPr>
        <w:t>. You can type to filter by text. Once you find the desired organization, select it and click Join button (2).</w:t>
      </w:r>
    </w:p>
    <w:p w14:paraId="0539858F" w14:textId="77777777" w:rsidR="008F4E7B" w:rsidRPr="00CC3F6E" w:rsidRDefault="008F4E7B" w:rsidP="008F4E7B">
      <w:pPr>
        <w:spacing w:after="240"/>
        <w:rPr>
          <w:lang w:val="en-GB"/>
        </w:rPr>
      </w:pPr>
    </w:p>
    <w:p w14:paraId="0AC58217" w14:textId="77777777" w:rsidR="008F4E7B" w:rsidRPr="00D75984" w:rsidRDefault="008F4E7B" w:rsidP="008F4E7B">
      <w:pPr>
        <w:keepNext/>
        <w:spacing w:after="240"/>
        <w:jc w:val="center"/>
        <w:rPr>
          <w:lang w:val="en-GB"/>
        </w:rPr>
      </w:pPr>
      <w:r w:rsidRPr="00D75984">
        <w:rPr>
          <w:noProof/>
          <w:lang w:val="en-GB"/>
        </w:rPr>
        <mc:AlternateContent>
          <mc:Choice Requires="wpg">
            <w:drawing>
              <wp:anchor distT="0" distB="0" distL="114300" distR="114300" simplePos="0" relativeHeight="251702272" behindDoc="0" locked="0" layoutInCell="1" allowOverlap="1" wp14:anchorId="60C74BB2" wp14:editId="58AFD40A">
                <wp:simplePos x="0" y="0"/>
                <wp:positionH relativeFrom="column">
                  <wp:posOffset>4421505</wp:posOffset>
                </wp:positionH>
                <wp:positionV relativeFrom="paragraph">
                  <wp:posOffset>947420</wp:posOffset>
                </wp:positionV>
                <wp:extent cx="211455" cy="205740"/>
                <wp:effectExtent l="25400" t="0" r="17145" b="60960"/>
                <wp:wrapNone/>
                <wp:docPr id="305976802" name="Group 144"/>
                <wp:cNvGraphicFramePr/>
                <a:graphic xmlns:a="http://schemas.openxmlformats.org/drawingml/2006/main">
                  <a:graphicData uri="http://schemas.microsoft.com/office/word/2010/wordprocessingGroup">
                    <wpg:wgp>
                      <wpg:cNvGrpSpPr/>
                      <wpg:grpSpPr>
                        <a:xfrm>
                          <a:off x="0" y="0"/>
                          <a:ext cx="211455" cy="205740"/>
                          <a:chOff x="-29710" y="78588"/>
                          <a:chExt cx="211516" cy="206173"/>
                        </a:xfrm>
                      </wpg:grpSpPr>
                      <wps:wsp>
                        <wps:cNvPr id="764522869"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C5A26D0"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76658" name="Cuadro de texto 104"/>
                        <wps:cNvSpPr txBox="1"/>
                        <wps:spPr>
                          <a:xfrm>
                            <a:off x="-29710" y="78588"/>
                            <a:ext cx="202565" cy="203200"/>
                          </a:xfrm>
                          <a:prstGeom prst="rect">
                            <a:avLst/>
                          </a:prstGeom>
                          <a:noFill/>
                          <a:ln w="6350">
                            <a:noFill/>
                          </a:ln>
                        </wps:spPr>
                        <wps:txbx>
                          <w:txbxContent>
                            <w:p w14:paraId="698FC7A3" w14:textId="77777777" w:rsidR="008F4E7B" w:rsidRPr="001B59F7" w:rsidRDefault="008F4E7B" w:rsidP="008F4E7B">
                              <w:pPr>
                                <w:spacing w:line="240" w:lineRule="auto"/>
                                <w:rPr>
                                  <w:color w:val="FFFFFF" w:themeColor="background1"/>
                                  <w:sz w:val="18"/>
                                  <w:lang w:val="es-ES"/>
                                </w:rPr>
                              </w:pPr>
                              <w:r>
                                <w:rPr>
                                  <w:color w:val="FFFFFF" w:themeColor="background1"/>
                                  <w:sz w:val="1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C74BB2" id="Group 144" o:spid="_x0000_s1078" style="position:absolute;left:0;text-align:left;margin-left:348.15pt;margin-top:74.6pt;width:16.65pt;height:16.2pt;z-index:251702272;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">
                <v:oval id="Elipse 103" o:spid="_x0000_s1079"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" fillcolor="#ffc000" stroked="f">
                  <v:shadow on="t" color="black" opacity="22937f" origin=",.5" offset="0,.63889mm"/>
                  <v:textbox>
                    <w:txbxContent>
                      <w:p w14:paraId="3C5A26D0" w14:textId="77777777" w:rsidR="008F4E7B" w:rsidRPr="004B4205" w:rsidRDefault="008F4E7B" w:rsidP="008F4E7B">
                        <w:pPr>
                          <w:spacing w:line="240" w:lineRule="auto"/>
                          <w:jc w:val="center"/>
                          <w:rPr>
                            <w:color w:val="404040" w:themeColor="text1" w:themeTint="BF"/>
                            <w:sz w:val="22"/>
                          </w:rPr>
                        </w:pPr>
                      </w:p>
                    </w:txbxContent>
                  </v:textbox>
                </v:oval>
                <v:shape id="Cuadro de texto 104" o:spid="_x0000_s1080"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" filled="f" stroked="f" strokeweight=".5pt">
                  <v:textbox>
                    <w:txbxContent>
                      <w:p w14:paraId="698FC7A3" w14:textId="77777777" w:rsidR="008F4E7B" w:rsidRPr="001B59F7" w:rsidRDefault="008F4E7B" w:rsidP="008F4E7B">
                        <w:pPr>
                          <w:spacing w:line="240" w:lineRule="auto"/>
                          <w:rPr>
                            <w:color w:val="FFFFFF" w:themeColor="background1"/>
                            <w:sz w:val="18"/>
                            <w:lang w:val="es-ES"/>
                          </w:rPr>
                        </w:pPr>
                        <w:r>
                          <w:rPr>
                            <w:color w:val="FFFFFF" w:themeColor="background1"/>
                            <w:sz w:val="18"/>
                            <w:lang w:val="es-ES"/>
                          </w:rPr>
                          <w:t>2</w:t>
                        </w:r>
                      </w:p>
                    </w:txbxContent>
                  </v:textbox>
                </v:shape>
              </v:group>
            </w:pict>
          </mc:Fallback>
        </mc:AlternateContent>
      </w:r>
      <w:r w:rsidRPr="00D75984">
        <w:rPr>
          <w:noProof/>
          <w:lang w:val="en-GB"/>
        </w:rPr>
        <mc:AlternateContent>
          <mc:Choice Requires="wpg">
            <w:drawing>
              <wp:anchor distT="0" distB="0" distL="114300" distR="114300" simplePos="0" relativeHeight="251701248" behindDoc="0" locked="0" layoutInCell="1" allowOverlap="1" wp14:anchorId="6C665E72" wp14:editId="2E421AF3">
                <wp:simplePos x="0" y="0"/>
                <wp:positionH relativeFrom="column">
                  <wp:posOffset>2496185</wp:posOffset>
                </wp:positionH>
                <wp:positionV relativeFrom="paragraph">
                  <wp:posOffset>920262</wp:posOffset>
                </wp:positionV>
                <wp:extent cx="211455" cy="205740"/>
                <wp:effectExtent l="25400" t="0" r="17145" b="60960"/>
                <wp:wrapNone/>
                <wp:docPr id="1201431775" name="Group 131"/>
                <wp:cNvGraphicFramePr/>
                <a:graphic xmlns:a="http://schemas.openxmlformats.org/drawingml/2006/main">
                  <a:graphicData uri="http://schemas.microsoft.com/office/word/2010/wordprocessingGroup">
                    <wpg:wgp>
                      <wpg:cNvGrpSpPr/>
                      <wpg:grpSpPr>
                        <a:xfrm>
                          <a:off x="0" y="0"/>
                          <a:ext cx="211455" cy="205740"/>
                          <a:chOff x="-29710" y="78588"/>
                          <a:chExt cx="211516" cy="206173"/>
                        </a:xfrm>
                      </wpg:grpSpPr>
                      <wps:wsp>
                        <wps:cNvPr id="1130516105"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4BEA9C65"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6512443" name="Cuadro de texto 104"/>
                        <wps:cNvSpPr txBox="1"/>
                        <wps:spPr>
                          <a:xfrm>
                            <a:off x="-29710" y="78588"/>
                            <a:ext cx="202565" cy="203200"/>
                          </a:xfrm>
                          <a:prstGeom prst="rect">
                            <a:avLst/>
                          </a:prstGeom>
                          <a:noFill/>
                          <a:ln w="6350">
                            <a:noFill/>
                          </a:ln>
                        </wps:spPr>
                        <wps:txbx>
                          <w:txbxContent>
                            <w:p w14:paraId="027EA2EA" w14:textId="77777777" w:rsidR="008F4E7B" w:rsidRPr="00F14E9D" w:rsidRDefault="008F4E7B" w:rsidP="008F4E7B">
                              <w:pPr>
                                <w:spacing w:line="240" w:lineRule="auto"/>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665E72" id="Group 131" o:spid="_x0000_s1081" style="position:absolute;left:0;text-align:left;margin-left:196.55pt;margin-top:72.45pt;width:16.65pt;height:16.2pt;z-index:251701248;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">
                <v:oval id="Elipse 103" o:spid="_x0000_s1082"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" fillcolor="#ffc000" stroked="f">
                  <v:shadow on="t" color="black" opacity="22937f" origin=",.5" offset="0,.63889mm"/>
                  <v:textbox>
                    <w:txbxContent>
                      <w:p w14:paraId="4BEA9C65" w14:textId="77777777" w:rsidR="008F4E7B" w:rsidRPr="004B4205" w:rsidRDefault="008F4E7B" w:rsidP="008F4E7B">
                        <w:pPr>
                          <w:spacing w:line="240" w:lineRule="auto"/>
                          <w:jc w:val="center"/>
                          <w:rPr>
                            <w:color w:val="404040" w:themeColor="text1" w:themeTint="BF"/>
                            <w:sz w:val="22"/>
                          </w:rPr>
                        </w:pPr>
                      </w:p>
                    </w:txbxContent>
                  </v:textbox>
                </v:oval>
                <v:shape id="Cuadro de texto 104" o:spid="_x0000_s1083"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" filled="f" stroked="f" strokeweight=".5pt">
                  <v:textbox>
                    <w:txbxContent>
                      <w:p w14:paraId="027EA2EA" w14:textId="77777777" w:rsidR="008F4E7B" w:rsidRPr="00F14E9D" w:rsidRDefault="008F4E7B" w:rsidP="008F4E7B">
                        <w:pPr>
                          <w:spacing w:line="240" w:lineRule="auto"/>
                          <w:rPr>
                            <w:color w:val="FFFFFF" w:themeColor="background1"/>
                            <w:sz w:val="18"/>
                          </w:rPr>
                        </w:pPr>
                        <w:r w:rsidRPr="00F14E9D">
                          <w:rPr>
                            <w:color w:val="FFFFFF" w:themeColor="background1"/>
                            <w:sz w:val="18"/>
                          </w:rPr>
                          <w:t>1</w:t>
                        </w:r>
                      </w:p>
                    </w:txbxContent>
                  </v:textbox>
                </v:shape>
              </v:group>
            </w:pict>
          </mc:Fallback>
        </mc:AlternateContent>
      </w:r>
      <w:r w:rsidRPr="007E0EDF">
        <w:rPr>
          <w:noProof/>
          <w:lang w:val="en-GB"/>
        </w:rPr>
        <w:drawing>
          <wp:inline distT="0" distB="0" distL="0" distR="0" wp14:anchorId="3910A688" wp14:editId="4ED18978">
            <wp:extent cx="4673600" cy="1809574"/>
            <wp:effectExtent l="0" t="0" r="0" b="0"/>
            <wp:docPr id="22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3600" cy="1809574"/>
                    </a:xfrm>
                    <a:prstGeom prst="rect">
                      <a:avLst/>
                    </a:prstGeom>
                  </pic:spPr>
                </pic:pic>
              </a:graphicData>
            </a:graphic>
          </wp:inline>
        </w:drawing>
      </w:r>
    </w:p>
    <w:p w14:paraId="561C563D" w14:textId="7285D68D" w:rsidR="008F4E7B" w:rsidRPr="00D75984" w:rsidRDefault="008F4E7B" w:rsidP="008F4E7B">
      <w:pPr>
        <w:pStyle w:val="Caption"/>
        <w:jc w:val="center"/>
        <w:rPr>
          <w:lang w:val="en-GB"/>
        </w:rPr>
      </w:pPr>
      <w:r w:rsidRPr="00D75984">
        <w:rPr>
          <w:lang w:val="en-GB"/>
        </w:rPr>
        <w:t xml:space="preserve">Figure </w:t>
      </w:r>
      <w:r w:rsidRPr="00D75984">
        <w:rPr>
          <w:lang w:val="en-GB"/>
        </w:rPr>
        <w:fldChar w:fldCharType="begin"/>
      </w:r>
      <w:r w:rsidRPr="00D75984">
        <w:rPr>
          <w:lang w:val="en-GB"/>
        </w:rPr>
        <w:instrText xml:space="preserve"> SEQ Figure \* ARABIC </w:instrText>
      </w:r>
      <w:r w:rsidRPr="00D75984">
        <w:rPr>
          <w:lang w:val="en-GB"/>
        </w:rPr>
        <w:fldChar w:fldCharType="separate"/>
      </w:r>
      <w:r w:rsidR="00DE728A">
        <w:rPr>
          <w:noProof/>
          <w:lang w:val="en-GB"/>
        </w:rPr>
        <w:t>4</w:t>
      </w:r>
      <w:r w:rsidRPr="00D75984">
        <w:rPr>
          <w:lang w:val="en-GB"/>
        </w:rPr>
        <w:fldChar w:fldCharType="end"/>
      </w:r>
      <w:r>
        <w:t>.</w:t>
      </w:r>
      <w:r w:rsidRPr="00D75984">
        <w:rPr>
          <w:lang w:val="en-GB"/>
        </w:rPr>
        <w:t xml:space="preserve"> Dropdown in organizations page</w:t>
      </w:r>
    </w:p>
    <w:p w14:paraId="1825509B" w14:textId="77777777" w:rsidR="008F4E7B" w:rsidRPr="00CC3F6E" w:rsidRDefault="008F4E7B" w:rsidP="008F4E7B">
      <w:pPr>
        <w:spacing w:after="240"/>
        <w:rPr>
          <w:vanish/>
          <w:lang w:val="en-GB"/>
          <w:specVanish/>
        </w:rPr>
      </w:pPr>
      <w:r w:rsidRPr="00A85A7F">
        <w:rPr>
          <w:lang w:val="en-GB"/>
        </w:rPr>
        <w:t>You will be automatically added to that organization as a regular user</w:t>
      </w:r>
      <w:r w:rsidRPr="007E0EDF">
        <w:rPr>
          <w:lang w:val="en-GB"/>
        </w:rPr>
        <w:t>. You can click o</w:t>
      </w:r>
      <w:r w:rsidRPr="00CC3F6E">
        <w:rPr>
          <w:lang w:val="en-GB"/>
        </w:rPr>
        <w:t xml:space="preserve">n the  </w:t>
      </w:r>
    </w:p>
    <w:p w14:paraId="6A921A1B" w14:textId="77777777" w:rsidR="008F4E7B" w:rsidRPr="00CC3F6E" w:rsidRDefault="008F4E7B" w:rsidP="008F4E7B">
      <w:pPr>
        <w:pStyle w:val="Indiceentexto"/>
        <w:rPr>
          <w:vanish/>
          <w:specVanish/>
        </w:rPr>
      </w:pPr>
      <w:r w:rsidRPr="00CC3F6E">
        <w:t xml:space="preserve"> </w:t>
      </w:r>
      <w:bookmarkStart w:id="18" w:name="_Toc54799840"/>
      <w:bookmarkStart w:id="19" w:name="_Toc139972325"/>
      <w:bookmarkStart w:id="20" w:name="_Toc139972770"/>
      <w:r w:rsidRPr="00CC3F6E">
        <w:t>leave organization</w:t>
      </w:r>
      <w:bookmarkEnd w:id="18"/>
      <w:bookmarkEnd w:id="19"/>
      <w:bookmarkEnd w:id="20"/>
      <w:r w:rsidRPr="00CC3F6E">
        <w:t xml:space="preserve"> </w:t>
      </w:r>
    </w:p>
    <w:p w14:paraId="020068CF" w14:textId="27C120BD" w:rsidR="008F4E7B" w:rsidRPr="00CC3F6E" w:rsidRDefault="008F4E7B" w:rsidP="008F4E7B">
      <w:pPr>
        <w:spacing w:after="240"/>
        <w:rPr>
          <w:lang w:val="en-GB"/>
        </w:rPr>
      </w:pPr>
      <w:r w:rsidRPr="00CC3F6E">
        <w:rPr>
          <w:lang w:val="en-GB"/>
        </w:rPr>
        <w:t>button to be removed from it (1) (</w:t>
      </w:r>
      <w:r w:rsidRPr="00CC3F6E">
        <w:rPr>
          <w:lang w:val="en-GB"/>
        </w:rPr>
        <w:fldChar w:fldCharType="begin"/>
      </w:r>
      <w:r w:rsidRPr="00CC3F6E">
        <w:rPr>
          <w:lang w:val="en-GB"/>
        </w:rPr>
        <w:instrText xml:space="preserve"> REF _Ref54699567 \h </w:instrText>
      </w:r>
      <w:r w:rsidRPr="00CC3F6E">
        <w:rPr>
          <w:lang w:val="en-GB"/>
        </w:rPr>
      </w:r>
      <w:r w:rsidRPr="00CC3F6E">
        <w:rPr>
          <w:lang w:val="en-GB"/>
        </w:rPr>
        <w:fldChar w:fldCharType="separate"/>
      </w:r>
      <w:r w:rsidR="00DE728A" w:rsidRPr="00D75984">
        <w:rPr>
          <w:lang w:val="en-GB"/>
        </w:rPr>
        <w:t xml:space="preserve">Figure </w:t>
      </w:r>
      <w:r w:rsidR="00DE728A">
        <w:rPr>
          <w:noProof/>
          <w:lang w:val="en-GB"/>
        </w:rPr>
        <w:t>5</w:t>
      </w:r>
      <w:r w:rsidRPr="00CC3F6E">
        <w:rPr>
          <w:lang w:val="en-GB"/>
        </w:rPr>
        <w:fldChar w:fldCharType="end"/>
      </w:r>
      <w:r w:rsidRPr="007E0EDF">
        <w:rPr>
          <w:lang w:val="en-GB"/>
        </w:rPr>
        <w:t>).</w:t>
      </w:r>
    </w:p>
    <w:p w14:paraId="64C18F5C" w14:textId="77777777" w:rsidR="008F4E7B" w:rsidRPr="00D75984" w:rsidRDefault="008F4E7B" w:rsidP="008F4E7B">
      <w:pPr>
        <w:rPr>
          <w:lang w:val="en-GB"/>
        </w:rPr>
      </w:pPr>
    </w:p>
    <w:p w14:paraId="70A5A52C" w14:textId="77777777" w:rsidR="008F4E7B" w:rsidRPr="00D75984" w:rsidRDefault="008F4E7B" w:rsidP="008F4E7B">
      <w:pPr>
        <w:keepNext/>
        <w:jc w:val="center"/>
        <w:rPr>
          <w:lang w:val="en-GB"/>
        </w:rPr>
      </w:pPr>
      <w:r w:rsidRPr="00D75984">
        <w:rPr>
          <w:noProof/>
          <w:lang w:val="en-GB"/>
        </w:rPr>
        <mc:AlternateContent>
          <mc:Choice Requires="wpg">
            <w:drawing>
              <wp:anchor distT="0" distB="0" distL="114300" distR="114300" simplePos="0" relativeHeight="251703296" behindDoc="0" locked="0" layoutInCell="1" allowOverlap="1" wp14:anchorId="5793A72B" wp14:editId="56811002">
                <wp:simplePos x="0" y="0"/>
                <wp:positionH relativeFrom="column">
                  <wp:posOffset>5160396</wp:posOffset>
                </wp:positionH>
                <wp:positionV relativeFrom="paragraph">
                  <wp:posOffset>181804</wp:posOffset>
                </wp:positionV>
                <wp:extent cx="211516" cy="206173"/>
                <wp:effectExtent l="0" t="0" r="4445" b="0"/>
                <wp:wrapNone/>
                <wp:docPr id="1649711624" name="Group 176"/>
                <wp:cNvGraphicFramePr/>
                <a:graphic xmlns:a="http://schemas.openxmlformats.org/drawingml/2006/main">
                  <a:graphicData uri="http://schemas.microsoft.com/office/word/2010/wordprocessingGroup">
                    <wpg:wgp>
                      <wpg:cNvGrpSpPr/>
                      <wpg:grpSpPr>
                        <a:xfrm>
                          <a:off x="0" y="0"/>
                          <a:ext cx="211516" cy="206173"/>
                          <a:chOff x="-29710" y="78588"/>
                          <a:chExt cx="211516" cy="206173"/>
                        </a:xfrm>
                      </wpg:grpSpPr>
                      <wps:wsp>
                        <wps:cNvPr id="1470259900"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4F3CA4C7"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605280" name="Cuadro de texto 104"/>
                        <wps:cNvSpPr txBox="1"/>
                        <wps:spPr>
                          <a:xfrm>
                            <a:off x="-29710" y="78588"/>
                            <a:ext cx="202565" cy="203200"/>
                          </a:xfrm>
                          <a:prstGeom prst="rect">
                            <a:avLst/>
                          </a:prstGeom>
                          <a:noFill/>
                          <a:ln w="6350">
                            <a:noFill/>
                          </a:ln>
                        </wps:spPr>
                        <wps:txbx>
                          <w:txbxContent>
                            <w:p w14:paraId="648A41DB" w14:textId="77777777" w:rsidR="008F4E7B" w:rsidRPr="00F14E9D" w:rsidRDefault="008F4E7B" w:rsidP="008F4E7B">
                              <w:pPr>
                                <w:spacing w:line="240" w:lineRule="auto"/>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93A72B" id="Group 176" o:spid="_x0000_s1084" style="position:absolute;left:0;text-align:left;margin-left:406.35pt;margin-top:14.3pt;width:16.65pt;height:16.25pt;z-index:251703296;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">
                <v:oval id="Elipse 103" o:spid="_x0000_s1085"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" fillcolor="#ffc000" stroked="f">
                  <v:shadow on="t" color="black" opacity="22937f" origin=",.5" offset="0,.63889mm"/>
                  <v:textbox>
                    <w:txbxContent>
                      <w:p w14:paraId="4F3CA4C7" w14:textId="77777777" w:rsidR="008F4E7B" w:rsidRPr="004B4205" w:rsidRDefault="008F4E7B" w:rsidP="008F4E7B">
                        <w:pPr>
                          <w:spacing w:line="240" w:lineRule="auto"/>
                          <w:jc w:val="center"/>
                          <w:rPr>
                            <w:color w:val="404040" w:themeColor="text1" w:themeTint="BF"/>
                            <w:sz w:val="22"/>
                          </w:rPr>
                        </w:pPr>
                      </w:p>
                    </w:txbxContent>
                  </v:textbox>
                </v:oval>
                <v:shape id="Cuadro de texto 104" o:spid="_x0000_s1086"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" filled="f" stroked="f" strokeweight=".5pt">
                  <v:textbox>
                    <w:txbxContent>
                      <w:p w14:paraId="648A41DB" w14:textId="77777777" w:rsidR="008F4E7B" w:rsidRPr="00F14E9D" w:rsidRDefault="008F4E7B" w:rsidP="008F4E7B">
                        <w:pPr>
                          <w:spacing w:line="240" w:lineRule="auto"/>
                          <w:rPr>
                            <w:color w:val="FFFFFF" w:themeColor="background1"/>
                            <w:sz w:val="18"/>
                          </w:rPr>
                        </w:pPr>
                        <w:r w:rsidRPr="00F14E9D">
                          <w:rPr>
                            <w:color w:val="FFFFFF" w:themeColor="background1"/>
                            <w:sz w:val="18"/>
                          </w:rPr>
                          <w:t>1</w:t>
                        </w:r>
                      </w:p>
                    </w:txbxContent>
                  </v:textbox>
                </v:shape>
              </v:group>
            </w:pict>
          </mc:Fallback>
        </mc:AlternateContent>
      </w:r>
      <w:r w:rsidRPr="00D75984">
        <w:rPr>
          <w:noProof/>
          <w:lang w:val="en-GB"/>
        </w:rPr>
        <w:drawing>
          <wp:inline distT="0" distB="0" distL="0" distR="0" wp14:anchorId="30501271" wp14:editId="0AE03A3E">
            <wp:extent cx="4999990" cy="1091900"/>
            <wp:effectExtent l="0" t="0" r="3810" b="635"/>
            <wp:docPr id="22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17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5489" cy="1101836"/>
                    </a:xfrm>
                    <a:prstGeom prst="rect">
                      <a:avLst/>
                    </a:prstGeom>
                  </pic:spPr>
                </pic:pic>
              </a:graphicData>
            </a:graphic>
          </wp:inline>
        </w:drawing>
      </w:r>
    </w:p>
    <w:p w14:paraId="1DBE7748" w14:textId="191CB62B" w:rsidR="008F4E7B" w:rsidRPr="00D75984" w:rsidRDefault="008F4E7B" w:rsidP="008F4E7B">
      <w:pPr>
        <w:pStyle w:val="Caption"/>
        <w:jc w:val="center"/>
        <w:rPr>
          <w:lang w:val="en-GB"/>
        </w:rPr>
      </w:pPr>
      <w:bookmarkStart w:id="21" w:name="_Ref54699567"/>
      <w:bookmarkStart w:id="22" w:name="_Ref54699548"/>
      <w:r w:rsidRPr="00D75984">
        <w:rPr>
          <w:lang w:val="en-GB"/>
        </w:rPr>
        <w:t xml:space="preserve">Figure </w:t>
      </w:r>
      <w:r w:rsidRPr="00D75984">
        <w:rPr>
          <w:lang w:val="en-GB"/>
        </w:rPr>
        <w:fldChar w:fldCharType="begin"/>
      </w:r>
      <w:r w:rsidRPr="00D75984">
        <w:rPr>
          <w:lang w:val="en-GB"/>
        </w:rPr>
        <w:instrText xml:space="preserve"> SEQ Figure \* ARABIC </w:instrText>
      </w:r>
      <w:r w:rsidRPr="00D75984">
        <w:rPr>
          <w:lang w:val="en-GB"/>
        </w:rPr>
        <w:fldChar w:fldCharType="separate"/>
      </w:r>
      <w:r w:rsidR="00DE728A">
        <w:rPr>
          <w:noProof/>
          <w:lang w:val="en-GB"/>
        </w:rPr>
        <w:t>5</w:t>
      </w:r>
      <w:r w:rsidRPr="00D75984">
        <w:rPr>
          <w:lang w:val="en-GB"/>
        </w:rPr>
        <w:fldChar w:fldCharType="end"/>
      </w:r>
      <w:bookmarkEnd w:id="21"/>
      <w:r>
        <w:t>.</w:t>
      </w:r>
      <w:r w:rsidRPr="00D75984">
        <w:rPr>
          <w:lang w:val="en-GB"/>
        </w:rPr>
        <w:t xml:space="preserve"> A regular user being member of an organization</w:t>
      </w:r>
      <w:bookmarkEnd w:id="22"/>
    </w:p>
    <w:p w14:paraId="2EF2C705" w14:textId="77777777" w:rsidR="008F4E7B" w:rsidRPr="00D75984" w:rsidRDefault="008F4E7B" w:rsidP="008F4E7B">
      <w:pPr>
        <w:rPr>
          <w:lang w:val="en-GB"/>
        </w:rPr>
      </w:pPr>
    </w:p>
    <w:p w14:paraId="32C9D7B2" w14:textId="77777777" w:rsidR="008F4E7B" w:rsidRPr="00A85A7F" w:rsidRDefault="008F4E7B" w:rsidP="008F4E7B">
      <w:pPr>
        <w:spacing w:after="240"/>
        <w:rPr>
          <w:vanish/>
          <w:lang w:val="en-GB"/>
          <w:specVanish/>
        </w:rPr>
      </w:pPr>
      <w:r w:rsidRPr="00A85A7F">
        <w:rPr>
          <w:lang w:val="en-GB"/>
        </w:rPr>
        <w:lastRenderedPageBreak/>
        <w:t xml:space="preserve">If you want to </w:t>
      </w:r>
    </w:p>
    <w:p w14:paraId="04648915" w14:textId="77777777" w:rsidR="008F4E7B" w:rsidRPr="00A85A7F" w:rsidRDefault="008F4E7B" w:rsidP="008F4E7B">
      <w:pPr>
        <w:pStyle w:val="Indiceentexto"/>
        <w:rPr>
          <w:vanish/>
          <w:specVanish/>
        </w:rPr>
      </w:pPr>
      <w:r w:rsidRPr="00A85A7F">
        <w:t xml:space="preserve"> </w:t>
      </w:r>
      <w:bookmarkStart w:id="23" w:name="_Toc55304032"/>
      <w:bookmarkStart w:id="24" w:name="_Toc139972326"/>
      <w:bookmarkStart w:id="25" w:name="_Toc139972771"/>
      <w:r w:rsidRPr="00A85A7F">
        <w:t>create an organization</w:t>
      </w:r>
      <w:bookmarkEnd w:id="23"/>
      <w:bookmarkEnd w:id="24"/>
      <w:bookmarkEnd w:id="25"/>
      <w:r w:rsidRPr="00A85A7F">
        <w:t xml:space="preserve"> </w:t>
      </w:r>
    </w:p>
    <w:p w14:paraId="1FEB8DB3" w14:textId="77777777" w:rsidR="008F4E7B" w:rsidRPr="00CC3F6E" w:rsidRDefault="008F4E7B" w:rsidP="008F4E7B">
      <w:pPr>
        <w:spacing w:after="240"/>
        <w:rPr>
          <w:vanish/>
          <w:lang w:val="en-GB"/>
          <w:specVanish/>
        </w:rPr>
      </w:pPr>
      <w:r w:rsidRPr="00A85A7F">
        <w:rPr>
          <w:lang w:val="en-GB"/>
        </w:rPr>
        <w:t xml:space="preserve">select the ‘Create a new one’ option and click on the ‘Join’ button (1) </w:t>
      </w:r>
      <w:r>
        <w:rPr>
          <w:lang w:val="en-GB"/>
        </w:rPr>
        <w:t>(Figure 6).</w:t>
      </w:r>
      <w:r w:rsidRPr="00CC3F6E">
        <w:rPr>
          <w:lang w:val="en-GB"/>
        </w:rPr>
        <w:t xml:space="preserve"> </w:t>
      </w:r>
      <w:r w:rsidRPr="007E0EDF">
        <w:rPr>
          <w:lang w:val="en-GB"/>
        </w:rPr>
        <w:t>After that, you can fill in your organization name and description (2) and save changes (3) or y</w:t>
      </w:r>
      <w:r w:rsidRPr="00CC3F6E">
        <w:rPr>
          <w:lang w:val="en-GB"/>
        </w:rPr>
        <w:t>ou can</w:t>
      </w:r>
    </w:p>
    <w:p w14:paraId="2AA7BFCE" w14:textId="77777777" w:rsidR="008F4E7B" w:rsidRPr="00CC3F6E" w:rsidRDefault="008F4E7B" w:rsidP="008F4E7B">
      <w:pPr>
        <w:pStyle w:val="Indiceentexto"/>
        <w:rPr>
          <w:vanish/>
          <w:specVanish/>
        </w:rPr>
      </w:pPr>
      <w:r w:rsidRPr="00CC3F6E">
        <w:t xml:space="preserve"> </w:t>
      </w:r>
      <w:bookmarkStart w:id="26" w:name="_Toc54799842"/>
      <w:bookmarkStart w:id="27" w:name="_Toc139972327"/>
      <w:bookmarkStart w:id="28" w:name="_Toc139972772"/>
      <w:r w:rsidRPr="00CC3F6E">
        <w:t>delete your organization</w:t>
      </w:r>
      <w:bookmarkEnd w:id="26"/>
      <w:bookmarkEnd w:id="27"/>
      <w:bookmarkEnd w:id="28"/>
      <w:r w:rsidRPr="00CC3F6E">
        <w:t xml:space="preserve"> </w:t>
      </w:r>
    </w:p>
    <w:p w14:paraId="00760906" w14:textId="77777777" w:rsidR="008F4E7B" w:rsidRPr="00CC3F6E" w:rsidRDefault="008F4E7B" w:rsidP="008F4E7B">
      <w:pPr>
        <w:spacing w:after="240"/>
        <w:rPr>
          <w:lang w:val="en-GB"/>
        </w:rPr>
      </w:pPr>
      <w:r w:rsidRPr="00CC3F6E">
        <w:rPr>
          <w:lang w:val="en-GB"/>
        </w:rPr>
        <w:t>(4).</w:t>
      </w:r>
    </w:p>
    <w:p w14:paraId="4B44CDB9" w14:textId="77777777" w:rsidR="008F4E7B" w:rsidRPr="00CC3F6E" w:rsidRDefault="008F4E7B" w:rsidP="008F4E7B">
      <w:pPr>
        <w:spacing w:after="240"/>
        <w:rPr>
          <w:vanish/>
          <w:lang w:val="en-GB"/>
          <w:specVanish/>
        </w:rPr>
      </w:pPr>
      <w:r w:rsidRPr="00A85A7F">
        <w:rPr>
          <w:lang w:val="en-GB"/>
        </w:rPr>
        <w:t>To help in organizing the content inside your organization you can create ‘Divisions’ under an organization</w:t>
      </w:r>
      <w:r>
        <w:rPr>
          <w:lang w:val="en-GB"/>
        </w:rPr>
        <w:t xml:space="preserve">. </w:t>
      </w:r>
      <w:r w:rsidRPr="00A85A7F">
        <w:rPr>
          <w:lang w:val="en-GB"/>
        </w:rPr>
        <w:t xml:space="preserve">As you are the creator of the organization, that makes you ‘Admin’. </w:t>
      </w:r>
      <w:r w:rsidRPr="00CC3F6E">
        <w:rPr>
          <w:lang w:val="en-GB"/>
        </w:rPr>
        <w:t>As an Admin, you can</w:t>
      </w:r>
    </w:p>
    <w:p w14:paraId="299501EF" w14:textId="77777777" w:rsidR="008F4E7B" w:rsidRPr="00CC3F6E" w:rsidRDefault="008F4E7B" w:rsidP="008F4E7B">
      <w:pPr>
        <w:pStyle w:val="Indiceentexto"/>
        <w:rPr>
          <w:vanish/>
          <w:specVanish/>
        </w:rPr>
      </w:pPr>
      <w:r w:rsidRPr="00CC3F6E">
        <w:t xml:space="preserve"> </w:t>
      </w:r>
      <w:bookmarkStart w:id="29" w:name="_Toc54799843"/>
      <w:bookmarkStart w:id="30" w:name="_Toc139972328"/>
      <w:bookmarkStart w:id="31" w:name="_Toc139972773"/>
      <w:r w:rsidRPr="00CC3F6E">
        <w:t>create or delete divisions</w:t>
      </w:r>
      <w:bookmarkEnd w:id="29"/>
      <w:bookmarkEnd w:id="30"/>
      <w:bookmarkEnd w:id="31"/>
      <w:r w:rsidRPr="00CC3F6E">
        <w:t xml:space="preserve"> </w:t>
      </w:r>
    </w:p>
    <w:p w14:paraId="5477F6F4" w14:textId="77777777" w:rsidR="008F4E7B" w:rsidRPr="00CC3F6E" w:rsidRDefault="008F4E7B" w:rsidP="008F4E7B">
      <w:pPr>
        <w:spacing w:after="240"/>
        <w:rPr>
          <w:lang w:val="en-GB"/>
        </w:rPr>
      </w:pPr>
      <w:r w:rsidRPr="00CC3F6E">
        <w:rPr>
          <w:lang w:val="en-GB"/>
        </w:rPr>
        <w:t xml:space="preserve">, by typing the name and ‘Add division’ button (5). They are not compulsory to be able to create content but divisions will help in organizing the content inside your organization. </w:t>
      </w:r>
    </w:p>
    <w:p w14:paraId="1949D346" w14:textId="77777777" w:rsidR="008F4E7B" w:rsidRPr="00A85A7F" w:rsidRDefault="008F4E7B" w:rsidP="008F4E7B">
      <w:pPr>
        <w:spacing w:after="240"/>
        <w:rPr>
          <w:vanish/>
          <w:lang w:val="en-GB"/>
          <w:specVanish/>
        </w:rPr>
      </w:pPr>
      <w:r w:rsidRPr="00A85A7F">
        <w:rPr>
          <w:lang w:val="en-GB"/>
        </w:rPr>
        <w:t xml:space="preserve">You can change a user role (Admin / Regular) inside your organization by clicking the button group (6). </w:t>
      </w:r>
      <w:r>
        <w:rPr>
          <w:lang w:val="en-GB"/>
        </w:rPr>
        <w:t xml:space="preserve">An admin can </w:t>
      </w:r>
      <w:r w:rsidRPr="00A85A7F">
        <w:rPr>
          <w:lang w:val="en-GB"/>
        </w:rPr>
        <w:t>also</w:t>
      </w:r>
    </w:p>
    <w:p w14:paraId="403AD5BC" w14:textId="77777777" w:rsidR="008F4E7B" w:rsidRPr="00A85A7F" w:rsidRDefault="008F4E7B" w:rsidP="008F4E7B">
      <w:pPr>
        <w:pStyle w:val="Indiceentexto"/>
        <w:rPr>
          <w:vanish/>
          <w:specVanish/>
        </w:rPr>
      </w:pPr>
      <w:r w:rsidRPr="00A85A7F">
        <w:t xml:space="preserve"> </w:t>
      </w:r>
      <w:bookmarkStart w:id="32" w:name="_Toc55304035"/>
      <w:bookmarkStart w:id="33" w:name="_Toc139972329"/>
      <w:bookmarkStart w:id="34" w:name="_Toc139972774"/>
      <w:r w:rsidRPr="00A85A7F">
        <w:t>remove users</w:t>
      </w:r>
      <w:bookmarkEnd w:id="32"/>
      <w:bookmarkEnd w:id="33"/>
      <w:bookmarkEnd w:id="34"/>
      <w:r w:rsidRPr="00A85A7F">
        <w:t xml:space="preserve">  </w:t>
      </w:r>
    </w:p>
    <w:p w14:paraId="2C2654B4" w14:textId="77777777" w:rsidR="008F4E7B" w:rsidRPr="00A85A7F" w:rsidRDefault="008F4E7B" w:rsidP="008F4E7B">
      <w:pPr>
        <w:spacing w:after="240"/>
        <w:rPr>
          <w:lang w:val="en-GB"/>
        </w:rPr>
      </w:pPr>
      <w:r w:rsidRPr="00A85A7F">
        <w:rPr>
          <w:lang w:val="en-GB"/>
        </w:rPr>
        <w:t>(7) of an organization.</w:t>
      </w:r>
    </w:p>
    <w:p w14:paraId="558C5B33" w14:textId="77777777" w:rsidR="008F4E7B" w:rsidRPr="00CC3F6E" w:rsidRDefault="008F4E7B" w:rsidP="008F4E7B">
      <w:pPr>
        <w:spacing w:after="240"/>
        <w:rPr>
          <w:vanish/>
          <w:lang w:val="en-GB"/>
          <w:specVanish/>
        </w:rPr>
      </w:pPr>
      <w:r w:rsidRPr="00CC3F6E">
        <w:rPr>
          <w:lang w:val="en-GB"/>
        </w:rPr>
        <w:t>Finally, you can</w:t>
      </w:r>
    </w:p>
    <w:p w14:paraId="04939D41" w14:textId="77777777" w:rsidR="008F4E7B" w:rsidRPr="00CC3F6E" w:rsidRDefault="008F4E7B" w:rsidP="008F4E7B">
      <w:pPr>
        <w:pStyle w:val="Indiceentexto"/>
        <w:rPr>
          <w:vanish/>
          <w:specVanish/>
        </w:rPr>
      </w:pPr>
      <w:r w:rsidRPr="00CC3F6E">
        <w:t xml:space="preserve"> </w:t>
      </w:r>
      <w:bookmarkStart w:id="35" w:name="_Toc54799845"/>
      <w:bookmarkStart w:id="36" w:name="_Toc139972330"/>
      <w:bookmarkStart w:id="37" w:name="_Toc139972775"/>
      <w:r w:rsidRPr="00CC3F6E">
        <w:t>add users</w:t>
      </w:r>
      <w:bookmarkEnd w:id="35"/>
      <w:bookmarkEnd w:id="36"/>
      <w:bookmarkEnd w:id="37"/>
      <w:r w:rsidRPr="00CC3F6E">
        <w:t xml:space="preserve">  </w:t>
      </w:r>
    </w:p>
    <w:p w14:paraId="2E048568" w14:textId="77777777" w:rsidR="008F4E7B" w:rsidRPr="00CC3F6E" w:rsidRDefault="008F4E7B" w:rsidP="008F4E7B">
      <w:pPr>
        <w:spacing w:after="240"/>
        <w:rPr>
          <w:lang w:val="en-GB"/>
        </w:rPr>
      </w:pPr>
      <w:r w:rsidRPr="00CC3F6E">
        <w:rPr>
          <w:lang w:val="en-GB"/>
        </w:rPr>
        <w:t xml:space="preserve">to your organization by typing the email address they used to log in. After your organization is created, new users can also join themselves. </w:t>
      </w:r>
    </w:p>
    <w:p w14:paraId="7E7EA27F" w14:textId="77777777" w:rsidR="008F4E7B" w:rsidRPr="00D75984" w:rsidRDefault="008F4E7B" w:rsidP="008F4E7B">
      <w:pPr>
        <w:spacing w:after="240"/>
        <w:rPr>
          <w:lang w:val="en-GB"/>
        </w:rPr>
      </w:pPr>
    </w:p>
    <w:p w14:paraId="5B2CD96C" w14:textId="77777777" w:rsidR="008F4E7B" w:rsidRDefault="008F4E7B" w:rsidP="008F4E7B">
      <w:pPr>
        <w:keepNext/>
        <w:jc w:val="center"/>
      </w:pPr>
      <w:r w:rsidRPr="00D75984">
        <w:rPr>
          <w:noProof/>
          <w:lang w:val="en-GB"/>
        </w:rPr>
        <mc:AlternateContent>
          <mc:Choice Requires="wpg">
            <w:drawing>
              <wp:anchor distT="0" distB="0" distL="114300" distR="114300" simplePos="0" relativeHeight="251710464" behindDoc="0" locked="0" layoutInCell="1" allowOverlap="1" wp14:anchorId="5727110C" wp14:editId="10C5DFDD">
                <wp:simplePos x="0" y="0"/>
                <wp:positionH relativeFrom="column">
                  <wp:posOffset>4782489</wp:posOffset>
                </wp:positionH>
                <wp:positionV relativeFrom="paragraph">
                  <wp:posOffset>2244725</wp:posOffset>
                </wp:positionV>
                <wp:extent cx="211455" cy="205740"/>
                <wp:effectExtent l="25400" t="0" r="17145" b="60960"/>
                <wp:wrapNone/>
                <wp:docPr id="1233125627" name="Group 1233125627"/>
                <wp:cNvGraphicFramePr/>
                <a:graphic xmlns:a="http://schemas.openxmlformats.org/drawingml/2006/main">
                  <a:graphicData uri="http://schemas.microsoft.com/office/word/2010/wordprocessingGroup">
                    <wpg:wgp>
                      <wpg:cNvGrpSpPr/>
                      <wpg:grpSpPr>
                        <a:xfrm>
                          <a:off x="0" y="0"/>
                          <a:ext cx="211455" cy="205740"/>
                          <a:chOff x="-29710" y="78588"/>
                          <a:chExt cx="211516" cy="206173"/>
                        </a:xfrm>
                      </wpg:grpSpPr>
                      <wps:wsp>
                        <wps:cNvPr id="729562259"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270D5E0E"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7264293" name="Cuadro de texto 104"/>
                        <wps:cNvSpPr txBox="1"/>
                        <wps:spPr>
                          <a:xfrm>
                            <a:off x="-29710" y="78588"/>
                            <a:ext cx="202565" cy="203200"/>
                          </a:xfrm>
                          <a:prstGeom prst="rect">
                            <a:avLst/>
                          </a:prstGeom>
                          <a:noFill/>
                          <a:ln w="6350">
                            <a:noFill/>
                          </a:ln>
                        </wps:spPr>
                        <wps:txbx>
                          <w:txbxContent>
                            <w:p w14:paraId="46DDFD5A" w14:textId="77777777" w:rsidR="008F4E7B" w:rsidRDefault="008F4E7B" w:rsidP="008F4E7B">
                              <w:r>
                                <w:rPr>
                                  <w:color w:val="FFFFFF" w:themeColor="background1"/>
                                  <w:sz w:val="18"/>
                                  <w:lang w:val="es-E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27110C" id="Group 1233125627" o:spid="_x0000_s1087" style="position:absolute;left:0;text-align:left;margin-left:376.55pt;margin-top:176.75pt;width:16.65pt;height:16.2pt;z-index:251710464;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">
                <v:oval id="Elipse 103" o:spid="_x0000_s1088"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" fillcolor="#ffc000" stroked="f">
                  <v:shadow on="t" color="black" opacity="22937f" origin=",.5" offset="0,.63889mm"/>
                  <v:textbox>
                    <w:txbxContent>
                      <w:p w14:paraId="270D5E0E" w14:textId="77777777" w:rsidR="008F4E7B" w:rsidRPr="004B4205" w:rsidRDefault="008F4E7B" w:rsidP="008F4E7B">
                        <w:pPr>
                          <w:spacing w:line="240" w:lineRule="auto"/>
                          <w:jc w:val="center"/>
                          <w:rPr>
                            <w:color w:val="404040" w:themeColor="text1" w:themeTint="BF"/>
                            <w:sz w:val="22"/>
                          </w:rPr>
                        </w:pPr>
                      </w:p>
                    </w:txbxContent>
                  </v:textbox>
                </v:oval>
                <v:shape id="Cuadro de texto 104" o:spid="_x0000_s1089"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" filled="f" stroked="f" strokeweight=".5pt">
                  <v:textbox>
                    <w:txbxContent>
                      <w:p w14:paraId="46DDFD5A" w14:textId="77777777" w:rsidR="008F4E7B" w:rsidRDefault="008F4E7B" w:rsidP="008F4E7B">
                        <w:r>
                          <w:rPr>
                            <w:color w:val="FFFFFF" w:themeColor="background1"/>
                            <w:sz w:val="18"/>
                            <w:lang w:val="es-ES"/>
                          </w:rPr>
                          <w:t>7</w:t>
                        </w:r>
                      </w:p>
                    </w:txbxContent>
                  </v:textbox>
                </v:shape>
              </v:group>
            </w:pict>
          </mc:Fallback>
        </mc:AlternateContent>
      </w:r>
      <w:r w:rsidRPr="00D75984">
        <w:rPr>
          <w:noProof/>
          <w:lang w:val="en-GB"/>
        </w:rPr>
        <mc:AlternateContent>
          <mc:Choice Requires="wpg">
            <w:drawing>
              <wp:anchor distT="0" distB="0" distL="114300" distR="114300" simplePos="0" relativeHeight="251709440" behindDoc="0" locked="0" layoutInCell="1" allowOverlap="1" wp14:anchorId="1229E759" wp14:editId="6C9CEE70">
                <wp:simplePos x="0" y="0"/>
                <wp:positionH relativeFrom="column">
                  <wp:posOffset>3878249</wp:posOffset>
                </wp:positionH>
                <wp:positionV relativeFrom="paragraph">
                  <wp:posOffset>2241550</wp:posOffset>
                </wp:positionV>
                <wp:extent cx="211455" cy="205740"/>
                <wp:effectExtent l="25400" t="0" r="17145" b="60960"/>
                <wp:wrapNone/>
                <wp:docPr id="489194664" name="Group 195"/>
                <wp:cNvGraphicFramePr/>
                <a:graphic xmlns:a="http://schemas.openxmlformats.org/drawingml/2006/main">
                  <a:graphicData uri="http://schemas.microsoft.com/office/word/2010/wordprocessingGroup">
                    <wpg:wgp>
                      <wpg:cNvGrpSpPr/>
                      <wpg:grpSpPr>
                        <a:xfrm>
                          <a:off x="0" y="0"/>
                          <a:ext cx="211455" cy="205740"/>
                          <a:chOff x="-29710" y="78588"/>
                          <a:chExt cx="211516" cy="206173"/>
                        </a:xfrm>
                      </wpg:grpSpPr>
                      <wps:wsp>
                        <wps:cNvPr id="1693254510"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4D4D3D5C"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06565" name="Cuadro de texto 104"/>
                        <wps:cNvSpPr txBox="1"/>
                        <wps:spPr>
                          <a:xfrm>
                            <a:off x="-29710" y="78588"/>
                            <a:ext cx="202565" cy="203200"/>
                          </a:xfrm>
                          <a:prstGeom prst="rect">
                            <a:avLst/>
                          </a:prstGeom>
                          <a:noFill/>
                          <a:ln w="6350">
                            <a:noFill/>
                          </a:ln>
                        </wps:spPr>
                        <wps:txbx>
                          <w:txbxContent>
                            <w:p w14:paraId="2737E032" w14:textId="77777777" w:rsidR="008F4E7B" w:rsidRDefault="008F4E7B" w:rsidP="008F4E7B">
                              <w:pPr>
                                <w:rPr>
                                  <w:color w:val="FFFFFF" w:themeColor="background1"/>
                                  <w:sz w:val="18"/>
                                  <w:lang w:val="es-ES"/>
                                </w:rPr>
                              </w:pPr>
                              <w:r>
                                <w:rPr>
                                  <w:color w:val="FFFFFF" w:themeColor="background1"/>
                                  <w:sz w:val="18"/>
                                  <w:lang w:val="es-ES"/>
                                </w:rPr>
                                <w:t>6</w:t>
                              </w:r>
                            </w:p>
                            <w:p w14:paraId="25A0959D" w14:textId="77777777" w:rsidR="008F4E7B" w:rsidRDefault="008F4E7B" w:rsidP="008F4E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29E759" id="Group 195" o:spid="_x0000_s1090" style="position:absolute;left:0;text-align:left;margin-left:305.35pt;margin-top:176.5pt;width:16.65pt;height:16.2pt;z-index:251709440;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">
                <v:oval id="Elipse 103" o:spid="_x0000_s1091"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" fillcolor="#ffc000" stroked="f">
                  <v:shadow on="t" color="black" opacity="22937f" origin=",.5" offset="0,.63889mm"/>
                  <v:textbox>
                    <w:txbxContent>
                      <w:p w14:paraId="4D4D3D5C" w14:textId="77777777" w:rsidR="008F4E7B" w:rsidRPr="004B4205" w:rsidRDefault="008F4E7B" w:rsidP="008F4E7B">
                        <w:pPr>
                          <w:spacing w:line="240" w:lineRule="auto"/>
                          <w:jc w:val="center"/>
                          <w:rPr>
                            <w:color w:val="404040" w:themeColor="text1" w:themeTint="BF"/>
                            <w:sz w:val="22"/>
                          </w:rPr>
                        </w:pPr>
                      </w:p>
                    </w:txbxContent>
                  </v:textbox>
                </v:oval>
                <v:shape id="Cuadro de texto 104" o:spid="_x0000_s1092"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" filled="f" stroked="f" strokeweight=".5pt">
                  <v:textbox>
                    <w:txbxContent>
                      <w:p w14:paraId="2737E032" w14:textId="77777777" w:rsidR="008F4E7B" w:rsidRDefault="008F4E7B" w:rsidP="008F4E7B">
                        <w:pPr>
                          <w:rPr>
                            <w:color w:val="FFFFFF" w:themeColor="background1"/>
                            <w:sz w:val="18"/>
                            <w:lang w:val="es-ES"/>
                          </w:rPr>
                        </w:pPr>
                        <w:r>
                          <w:rPr>
                            <w:color w:val="FFFFFF" w:themeColor="background1"/>
                            <w:sz w:val="18"/>
                            <w:lang w:val="es-ES"/>
                          </w:rPr>
                          <w:t>6</w:t>
                        </w:r>
                      </w:p>
                      <w:p w14:paraId="25A0959D" w14:textId="77777777" w:rsidR="008F4E7B" w:rsidRDefault="008F4E7B" w:rsidP="008F4E7B"/>
                    </w:txbxContent>
                  </v:textbox>
                </v:shape>
              </v:group>
            </w:pict>
          </mc:Fallback>
        </mc:AlternateContent>
      </w:r>
      <w:r w:rsidRPr="00D75984">
        <w:rPr>
          <w:noProof/>
          <w:lang w:val="en-GB"/>
        </w:rPr>
        <mc:AlternateContent>
          <mc:Choice Requires="wpg">
            <w:drawing>
              <wp:anchor distT="0" distB="0" distL="114300" distR="114300" simplePos="0" relativeHeight="251711488" behindDoc="0" locked="0" layoutInCell="1" allowOverlap="1" wp14:anchorId="5B7425DD" wp14:editId="11DD6DC6">
                <wp:simplePos x="0" y="0"/>
                <wp:positionH relativeFrom="column">
                  <wp:posOffset>4628785</wp:posOffset>
                </wp:positionH>
                <wp:positionV relativeFrom="paragraph">
                  <wp:posOffset>2687540</wp:posOffset>
                </wp:positionV>
                <wp:extent cx="211516" cy="206173"/>
                <wp:effectExtent l="0" t="0" r="4445" b="0"/>
                <wp:wrapNone/>
                <wp:docPr id="1383922133" name="Group 201"/>
                <wp:cNvGraphicFramePr/>
                <a:graphic xmlns:a="http://schemas.openxmlformats.org/drawingml/2006/main">
                  <a:graphicData uri="http://schemas.microsoft.com/office/word/2010/wordprocessingGroup">
                    <wpg:wgp>
                      <wpg:cNvGrpSpPr/>
                      <wpg:grpSpPr>
                        <a:xfrm>
                          <a:off x="0" y="0"/>
                          <a:ext cx="211516" cy="206173"/>
                          <a:chOff x="-29710" y="78588"/>
                          <a:chExt cx="211516" cy="206173"/>
                        </a:xfrm>
                      </wpg:grpSpPr>
                      <wps:wsp>
                        <wps:cNvPr id="1995438325"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1C986B66"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1407954" name="Cuadro de texto 104"/>
                        <wps:cNvSpPr txBox="1"/>
                        <wps:spPr>
                          <a:xfrm>
                            <a:off x="-29710" y="78588"/>
                            <a:ext cx="202565" cy="203200"/>
                          </a:xfrm>
                          <a:prstGeom prst="rect">
                            <a:avLst/>
                          </a:prstGeom>
                          <a:noFill/>
                          <a:ln w="6350">
                            <a:noFill/>
                          </a:ln>
                        </wps:spPr>
                        <wps:txbx>
                          <w:txbxContent>
                            <w:p w14:paraId="1E5CE6D9" w14:textId="77777777" w:rsidR="008F4E7B" w:rsidRDefault="008F4E7B" w:rsidP="008F4E7B">
                              <w:r>
                                <w:rPr>
                                  <w:color w:val="FFFFFF" w:themeColor="background1"/>
                                  <w:sz w:val="18"/>
                                  <w:lang w:val="es-E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7425DD" id="Group 201" o:spid="_x0000_s1093" style="position:absolute;left:0;text-align:left;margin-left:364.45pt;margin-top:211.6pt;width:16.65pt;height:16.25pt;z-index:251711488;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">
                <v:oval id="Elipse 103" o:spid="_x0000_s1094"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" fillcolor="#ffc000" stroked="f">
                  <v:shadow on="t" color="black" opacity="22937f" origin=",.5" offset="0,.63889mm"/>
                  <v:textbox>
                    <w:txbxContent>
                      <w:p w14:paraId="1C986B66" w14:textId="77777777" w:rsidR="008F4E7B" w:rsidRPr="004B4205" w:rsidRDefault="008F4E7B" w:rsidP="008F4E7B">
                        <w:pPr>
                          <w:spacing w:line="240" w:lineRule="auto"/>
                          <w:jc w:val="center"/>
                          <w:rPr>
                            <w:color w:val="404040" w:themeColor="text1" w:themeTint="BF"/>
                            <w:sz w:val="22"/>
                          </w:rPr>
                        </w:pPr>
                      </w:p>
                    </w:txbxContent>
                  </v:textbox>
                </v:oval>
                <v:shape id="Cuadro de texto 104" o:spid="_x0000_s1095"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" filled="f" stroked="f" strokeweight=".5pt">
                  <v:textbox>
                    <w:txbxContent>
                      <w:p w14:paraId="1E5CE6D9" w14:textId="77777777" w:rsidR="008F4E7B" w:rsidRDefault="008F4E7B" w:rsidP="008F4E7B">
                        <w:r>
                          <w:rPr>
                            <w:color w:val="FFFFFF" w:themeColor="background1"/>
                            <w:sz w:val="18"/>
                            <w:lang w:val="es-ES"/>
                          </w:rPr>
                          <w:t>8</w:t>
                        </w:r>
                      </w:p>
                    </w:txbxContent>
                  </v:textbox>
                </v:shape>
              </v:group>
            </w:pict>
          </mc:Fallback>
        </mc:AlternateContent>
      </w:r>
      <w:r w:rsidRPr="00D75984">
        <w:rPr>
          <w:noProof/>
          <w:lang w:val="en-GB"/>
        </w:rPr>
        <mc:AlternateContent>
          <mc:Choice Requires="wpg">
            <w:drawing>
              <wp:anchor distT="0" distB="0" distL="114300" distR="114300" simplePos="0" relativeHeight="251708416" behindDoc="0" locked="0" layoutInCell="1" allowOverlap="1" wp14:anchorId="76C8FA47" wp14:editId="17365C39">
                <wp:simplePos x="0" y="0"/>
                <wp:positionH relativeFrom="column">
                  <wp:posOffset>4731630</wp:posOffset>
                </wp:positionH>
                <wp:positionV relativeFrom="paragraph">
                  <wp:posOffset>1627864</wp:posOffset>
                </wp:positionV>
                <wp:extent cx="211516" cy="206173"/>
                <wp:effectExtent l="0" t="0" r="4445" b="0"/>
                <wp:wrapNone/>
                <wp:docPr id="237457505" name="Group 192"/>
                <wp:cNvGraphicFramePr/>
                <a:graphic xmlns:a="http://schemas.openxmlformats.org/drawingml/2006/main">
                  <a:graphicData uri="http://schemas.microsoft.com/office/word/2010/wordprocessingGroup">
                    <wpg:wgp>
                      <wpg:cNvGrpSpPr/>
                      <wpg:grpSpPr>
                        <a:xfrm>
                          <a:off x="0" y="0"/>
                          <a:ext cx="211516" cy="206173"/>
                          <a:chOff x="-29710" y="78588"/>
                          <a:chExt cx="211516" cy="206173"/>
                        </a:xfrm>
                      </wpg:grpSpPr>
                      <wps:wsp>
                        <wps:cNvPr id="242551337"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6D10CE8C"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871892" name="Cuadro de texto 104"/>
                        <wps:cNvSpPr txBox="1"/>
                        <wps:spPr>
                          <a:xfrm>
                            <a:off x="-29710" y="78588"/>
                            <a:ext cx="202565" cy="203200"/>
                          </a:xfrm>
                          <a:prstGeom prst="rect">
                            <a:avLst/>
                          </a:prstGeom>
                          <a:noFill/>
                          <a:ln w="6350">
                            <a:noFill/>
                          </a:ln>
                        </wps:spPr>
                        <wps:txbx>
                          <w:txbxContent>
                            <w:p w14:paraId="38D0C825" w14:textId="77777777" w:rsidR="008F4E7B" w:rsidRDefault="008F4E7B" w:rsidP="008F4E7B">
                              <w:pPr>
                                <w:rPr>
                                  <w:color w:val="FFFFFF" w:themeColor="background1"/>
                                  <w:sz w:val="18"/>
                                  <w:lang w:val="es-ES"/>
                                </w:rPr>
                              </w:pPr>
                              <w:r>
                                <w:rPr>
                                  <w:color w:val="FFFFFF" w:themeColor="background1"/>
                                  <w:sz w:val="18"/>
                                  <w:lang w:val="es-ES"/>
                                </w:rPr>
                                <w:t>5</w:t>
                              </w:r>
                            </w:p>
                            <w:p w14:paraId="3C9B13E0" w14:textId="77777777" w:rsidR="008F4E7B" w:rsidRDefault="008F4E7B" w:rsidP="008F4E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C8FA47" id="Group 192" o:spid="_x0000_s1096" style="position:absolute;left:0;text-align:left;margin-left:372.55pt;margin-top:128.2pt;width:16.65pt;height:16.25pt;z-index:251708416;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">
                <v:oval id="Elipse 103" o:spid="_x0000_s1097"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" fillcolor="#ffc000" stroked="f">
                  <v:shadow on="t" color="black" opacity="22937f" origin=",.5" offset="0,.63889mm"/>
                  <v:textbox>
                    <w:txbxContent>
                      <w:p w14:paraId="6D10CE8C" w14:textId="77777777" w:rsidR="008F4E7B" w:rsidRPr="004B4205" w:rsidRDefault="008F4E7B" w:rsidP="008F4E7B">
                        <w:pPr>
                          <w:spacing w:line="240" w:lineRule="auto"/>
                          <w:jc w:val="center"/>
                          <w:rPr>
                            <w:color w:val="404040" w:themeColor="text1" w:themeTint="BF"/>
                            <w:sz w:val="22"/>
                          </w:rPr>
                        </w:pPr>
                      </w:p>
                    </w:txbxContent>
                  </v:textbox>
                </v:oval>
                <v:shape id="Cuadro de texto 104" o:spid="_x0000_s1098"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" filled="f" stroked="f" strokeweight=".5pt">
                  <v:textbox>
                    <w:txbxContent>
                      <w:p w14:paraId="38D0C825" w14:textId="77777777" w:rsidR="008F4E7B" w:rsidRDefault="008F4E7B" w:rsidP="008F4E7B">
                        <w:pPr>
                          <w:rPr>
                            <w:color w:val="FFFFFF" w:themeColor="background1"/>
                            <w:sz w:val="18"/>
                            <w:lang w:val="es-ES"/>
                          </w:rPr>
                        </w:pPr>
                        <w:r>
                          <w:rPr>
                            <w:color w:val="FFFFFF" w:themeColor="background1"/>
                            <w:sz w:val="18"/>
                            <w:lang w:val="es-ES"/>
                          </w:rPr>
                          <w:t>5</w:t>
                        </w:r>
                      </w:p>
                      <w:p w14:paraId="3C9B13E0" w14:textId="77777777" w:rsidR="008F4E7B" w:rsidRDefault="008F4E7B" w:rsidP="008F4E7B"/>
                    </w:txbxContent>
                  </v:textbox>
                </v:shape>
              </v:group>
            </w:pict>
          </mc:Fallback>
        </mc:AlternateContent>
      </w:r>
      <w:r w:rsidRPr="00D75984">
        <w:rPr>
          <w:noProof/>
          <w:lang w:val="en-GB"/>
        </w:rPr>
        <mc:AlternateContent>
          <mc:Choice Requires="wpg">
            <w:drawing>
              <wp:anchor distT="0" distB="0" distL="114300" distR="114300" simplePos="0" relativeHeight="251707392" behindDoc="0" locked="0" layoutInCell="1" allowOverlap="1" wp14:anchorId="1B7CB5E0" wp14:editId="1A5A0A93">
                <wp:simplePos x="0" y="0"/>
                <wp:positionH relativeFrom="column">
                  <wp:posOffset>5193463</wp:posOffset>
                </wp:positionH>
                <wp:positionV relativeFrom="paragraph">
                  <wp:posOffset>898840</wp:posOffset>
                </wp:positionV>
                <wp:extent cx="211516" cy="206173"/>
                <wp:effectExtent l="0" t="0" r="4445" b="0"/>
                <wp:wrapNone/>
                <wp:docPr id="1649740471" name="Group 189"/>
                <wp:cNvGraphicFramePr/>
                <a:graphic xmlns:a="http://schemas.openxmlformats.org/drawingml/2006/main">
                  <a:graphicData uri="http://schemas.microsoft.com/office/word/2010/wordprocessingGroup">
                    <wpg:wgp>
                      <wpg:cNvGrpSpPr/>
                      <wpg:grpSpPr>
                        <a:xfrm>
                          <a:off x="0" y="0"/>
                          <a:ext cx="211516" cy="206173"/>
                          <a:chOff x="-29710" y="78588"/>
                          <a:chExt cx="211516" cy="206173"/>
                        </a:xfrm>
                      </wpg:grpSpPr>
                      <wps:wsp>
                        <wps:cNvPr id="1215151681"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24564973"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7758802" name="Cuadro de texto 104"/>
                        <wps:cNvSpPr txBox="1"/>
                        <wps:spPr>
                          <a:xfrm>
                            <a:off x="-29710" y="78588"/>
                            <a:ext cx="202565" cy="203200"/>
                          </a:xfrm>
                          <a:prstGeom prst="rect">
                            <a:avLst/>
                          </a:prstGeom>
                          <a:noFill/>
                          <a:ln w="6350">
                            <a:noFill/>
                          </a:ln>
                        </wps:spPr>
                        <wps:txbx>
                          <w:txbxContent>
                            <w:p w14:paraId="1D4C88C9" w14:textId="77777777" w:rsidR="008F4E7B" w:rsidRDefault="008F4E7B" w:rsidP="008F4E7B">
                              <w:pPr>
                                <w:rPr>
                                  <w:color w:val="FFFFFF" w:themeColor="background1"/>
                                  <w:sz w:val="18"/>
                                  <w:lang w:val="es-ES"/>
                                </w:rPr>
                              </w:pPr>
                              <w:r>
                                <w:rPr>
                                  <w:color w:val="FFFFFF" w:themeColor="background1"/>
                                  <w:sz w:val="18"/>
                                  <w:lang w:val="es-ES"/>
                                </w:rPr>
                                <w:t>4</w:t>
                              </w:r>
                            </w:p>
                            <w:p w14:paraId="1C284FDA" w14:textId="77777777" w:rsidR="008F4E7B" w:rsidRDefault="008F4E7B" w:rsidP="008F4E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7CB5E0" id="Group 189" o:spid="_x0000_s1099" style="position:absolute;left:0;text-align:left;margin-left:408.95pt;margin-top:70.75pt;width:16.65pt;height:16.25pt;z-index:251707392;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">
                <v:oval id="Elipse 103" o:spid="_x0000_s1100"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" fillcolor="#ffc000" stroked="f">
                  <v:shadow on="t" color="black" opacity="22937f" origin=",.5" offset="0,.63889mm"/>
                  <v:textbox>
                    <w:txbxContent>
                      <w:p w14:paraId="24564973" w14:textId="77777777" w:rsidR="008F4E7B" w:rsidRPr="004B4205" w:rsidRDefault="008F4E7B" w:rsidP="008F4E7B">
                        <w:pPr>
                          <w:spacing w:line="240" w:lineRule="auto"/>
                          <w:jc w:val="center"/>
                          <w:rPr>
                            <w:color w:val="404040" w:themeColor="text1" w:themeTint="BF"/>
                            <w:sz w:val="22"/>
                          </w:rPr>
                        </w:pPr>
                      </w:p>
                    </w:txbxContent>
                  </v:textbox>
                </v:oval>
                <v:shape id="Cuadro de texto 104" o:spid="_x0000_s1101"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" filled="f" stroked="f" strokeweight=".5pt">
                  <v:textbox>
                    <w:txbxContent>
                      <w:p w14:paraId="1D4C88C9" w14:textId="77777777" w:rsidR="008F4E7B" w:rsidRDefault="008F4E7B" w:rsidP="008F4E7B">
                        <w:pPr>
                          <w:rPr>
                            <w:color w:val="FFFFFF" w:themeColor="background1"/>
                            <w:sz w:val="18"/>
                            <w:lang w:val="es-ES"/>
                          </w:rPr>
                        </w:pPr>
                        <w:r>
                          <w:rPr>
                            <w:color w:val="FFFFFF" w:themeColor="background1"/>
                            <w:sz w:val="18"/>
                            <w:lang w:val="es-ES"/>
                          </w:rPr>
                          <w:t>4</w:t>
                        </w:r>
                      </w:p>
                      <w:p w14:paraId="1C284FDA" w14:textId="77777777" w:rsidR="008F4E7B" w:rsidRDefault="008F4E7B" w:rsidP="008F4E7B"/>
                    </w:txbxContent>
                  </v:textbox>
                </v:shape>
              </v:group>
            </w:pict>
          </mc:Fallback>
        </mc:AlternateContent>
      </w:r>
      <w:r w:rsidRPr="00D75984">
        <w:rPr>
          <w:noProof/>
          <w:lang w:val="en-GB"/>
        </w:rPr>
        <mc:AlternateContent>
          <mc:Choice Requires="wpg">
            <w:drawing>
              <wp:anchor distT="0" distB="0" distL="114300" distR="114300" simplePos="0" relativeHeight="251706368" behindDoc="0" locked="0" layoutInCell="1" allowOverlap="1" wp14:anchorId="0B5465B9" wp14:editId="3FCF2626">
                <wp:simplePos x="0" y="0"/>
                <wp:positionH relativeFrom="column">
                  <wp:posOffset>4143789</wp:posOffset>
                </wp:positionH>
                <wp:positionV relativeFrom="paragraph">
                  <wp:posOffset>873992</wp:posOffset>
                </wp:positionV>
                <wp:extent cx="211516" cy="206173"/>
                <wp:effectExtent l="0" t="0" r="4445" b="0"/>
                <wp:wrapNone/>
                <wp:docPr id="2041061934" name="Group 186"/>
                <wp:cNvGraphicFramePr/>
                <a:graphic xmlns:a="http://schemas.openxmlformats.org/drawingml/2006/main">
                  <a:graphicData uri="http://schemas.microsoft.com/office/word/2010/wordprocessingGroup">
                    <wpg:wgp>
                      <wpg:cNvGrpSpPr/>
                      <wpg:grpSpPr>
                        <a:xfrm>
                          <a:off x="0" y="0"/>
                          <a:ext cx="211516" cy="206173"/>
                          <a:chOff x="-29710" y="78588"/>
                          <a:chExt cx="211516" cy="206173"/>
                        </a:xfrm>
                      </wpg:grpSpPr>
                      <wps:wsp>
                        <wps:cNvPr id="994284867"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518C26F3"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859458" name="Cuadro de texto 104"/>
                        <wps:cNvSpPr txBox="1"/>
                        <wps:spPr>
                          <a:xfrm>
                            <a:off x="-29710" y="78588"/>
                            <a:ext cx="202565" cy="203200"/>
                          </a:xfrm>
                          <a:prstGeom prst="rect">
                            <a:avLst/>
                          </a:prstGeom>
                          <a:noFill/>
                          <a:ln w="6350">
                            <a:noFill/>
                          </a:ln>
                        </wps:spPr>
                        <wps:txbx>
                          <w:txbxContent>
                            <w:p w14:paraId="08BF206E" w14:textId="77777777" w:rsidR="008F4E7B" w:rsidRPr="001B59F7" w:rsidRDefault="008F4E7B" w:rsidP="008F4E7B">
                              <w:pPr>
                                <w:spacing w:line="240" w:lineRule="auto"/>
                                <w:rPr>
                                  <w:color w:val="FFFFFF" w:themeColor="background1"/>
                                  <w:sz w:val="18"/>
                                  <w:lang w:val="es-ES"/>
                                </w:rPr>
                              </w:pPr>
                              <w:r>
                                <w:rPr>
                                  <w:color w:val="FFFFFF" w:themeColor="background1"/>
                                  <w:sz w:val="18"/>
                                  <w:lang w:val="es-ES"/>
                                </w:rPr>
                                <w:t>3</w:t>
                              </w:r>
                            </w:p>
                            <w:p w14:paraId="274BE1DF" w14:textId="77777777" w:rsidR="008F4E7B" w:rsidRDefault="008F4E7B" w:rsidP="008F4E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5465B9" id="Group 186" o:spid="_x0000_s1102" style="position:absolute;left:0;text-align:left;margin-left:326.3pt;margin-top:68.8pt;width:16.65pt;height:16.25pt;z-index:251706368;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">
                <v:oval id="Elipse 103" o:spid="_x0000_s1103"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" fillcolor="#ffc000" stroked="f">
                  <v:shadow on="t" color="black" opacity="22937f" origin=",.5" offset="0,.63889mm"/>
                  <v:textbox>
                    <w:txbxContent>
                      <w:p w14:paraId="518C26F3" w14:textId="77777777" w:rsidR="008F4E7B" w:rsidRPr="004B4205" w:rsidRDefault="008F4E7B" w:rsidP="008F4E7B">
                        <w:pPr>
                          <w:spacing w:line="240" w:lineRule="auto"/>
                          <w:jc w:val="center"/>
                          <w:rPr>
                            <w:color w:val="404040" w:themeColor="text1" w:themeTint="BF"/>
                            <w:sz w:val="22"/>
                          </w:rPr>
                        </w:pPr>
                      </w:p>
                    </w:txbxContent>
                  </v:textbox>
                </v:oval>
                <v:shape id="Cuadro de texto 104" o:spid="_x0000_s1104"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" filled="f" stroked="f" strokeweight=".5pt">
                  <v:textbox>
                    <w:txbxContent>
                      <w:p w14:paraId="08BF206E" w14:textId="77777777" w:rsidR="008F4E7B" w:rsidRPr="001B59F7" w:rsidRDefault="008F4E7B" w:rsidP="008F4E7B">
                        <w:pPr>
                          <w:spacing w:line="240" w:lineRule="auto"/>
                          <w:rPr>
                            <w:color w:val="FFFFFF" w:themeColor="background1"/>
                            <w:sz w:val="18"/>
                            <w:lang w:val="es-ES"/>
                          </w:rPr>
                        </w:pPr>
                        <w:r>
                          <w:rPr>
                            <w:color w:val="FFFFFF" w:themeColor="background1"/>
                            <w:sz w:val="18"/>
                            <w:lang w:val="es-ES"/>
                          </w:rPr>
                          <w:t>3</w:t>
                        </w:r>
                      </w:p>
                      <w:p w14:paraId="274BE1DF" w14:textId="77777777" w:rsidR="008F4E7B" w:rsidRDefault="008F4E7B" w:rsidP="008F4E7B"/>
                    </w:txbxContent>
                  </v:textbox>
                </v:shape>
              </v:group>
            </w:pict>
          </mc:Fallback>
        </mc:AlternateContent>
      </w:r>
      <w:r w:rsidRPr="00D75984">
        <w:rPr>
          <w:noProof/>
          <w:lang w:val="en-GB"/>
        </w:rPr>
        <mc:AlternateContent>
          <mc:Choice Requires="wpg">
            <w:drawing>
              <wp:anchor distT="0" distB="0" distL="114300" distR="114300" simplePos="0" relativeHeight="251705344" behindDoc="0" locked="0" layoutInCell="1" allowOverlap="1" wp14:anchorId="08F765A3" wp14:editId="1602CBED">
                <wp:simplePos x="0" y="0"/>
                <wp:positionH relativeFrom="column">
                  <wp:posOffset>1193965</wp:posOffset>
                </wp:positionH>
                <wp:positionV relativeFrom="paragraph">
                  <wp:posOffset>849686</wp:posOffset>
                </wp:positionV>
                <wp:extent cx="211455" cy="205740"/>
                <wp:effectExtent l="0" t="0" r="4445" b="0"/>
                <wp:wrapNone/>
                <wp:docPr id="24151629" name="Group 183"/>
                <wp:cNvGraphicFramePr/>
                <a:graphic xmlns:a="http://schemas.openxmlformats.org/drawingml/2006/main">
                  <a:graphicData uri="http://schemas.microsoft.com/office/word/2010/wordprocessingGroup">
                    <wpg:wgp>
                      <wpg:cNvGrpSpPr/>
                      <wpg:grpSpPr>
                        <a:xfrm>
                          <a:off x="0" y="0"/>
                          <a:ext cx="211455" cy="205740"/>
                          <a:chOff x="-29710" y="78588"/>
                          <a:chExt cx="211516" cy="206173"/>
                        </a:xfrm>
                      </wpg:grpSpPr>
                      <wps:wsp>
                        <wps:cNvPr id="1663531367"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2524ED8C"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255900" name="Cuadro de texto 104"/>
                        <wps:cNvSpPr txBox="1"/>
                        <wps:spPr>
                          <a:xfrm>
                            <a:off x="-29710" y="78588"/>
                            <a:ext cx="202565" cy="203200"/>
                          </a:xfrm>
                          <a:prstGeom prst="rect">
                            <a:avLst/>
                          </a:prstGeom>
                          <a:noFill/>
                          <a:ln w="6350">
                            <a:noFill/>
                          </a:ln>
                        </wps:spPr>
                        <wps:txbx>
                          <w:txbxContent>
                            <w:p w14:paraId="14B9DCEB" w14:textId="77777777" w:rsidR="008F4E7B" w:rsidRPr="001B59F7" w:rsidRDefault="008F4E7B" w:rsidP="008F4E7B">
                              <w:pPr>
                                <w:spacing w:line="240" w:lineRule="auto"/>
                                <w:rPr>
                                  <w:color w:val="FFFFFF" w:themeColor="background1"/>
                                  <w:sz w:val="18"/>
                                  <w:lang w:val="es-ES"/>
                                </w:rPr>
                              </w:pPr>
                              <w:r>
                                <w:rPr>
                                  <w:color w:val="FFFFFF" w:themeColor="background1"/>
                                  <w:sz w:val="1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F765A3" id="Group 183" o:spid="_x0000_s1105" style="position:absolute;left:0;text-align:left;margin-left:94pt;margin-top:66.9pt;width:16.65pt;height:16.2pt;z-index:251705344;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">
                <v:oval id="Elipse 103" o:spid="_x0000_s1106"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" fillcolor="#ffc000" stroked="f">
                  <v:shadow on="t" color="black" opacity="22937f" origin=",.5" offset="0,.63889mm"/>
                  <v:textbox>
                    <w:txbxContent>
                      <w:p w14:paraId="2524ED8C" w14:textId="77777777" w:rsidR="008F4E7B" w:rsidRPr="004B4205" w:rsidRDefault="008F4E7B" w:rsidP="008F4E7B">
                        <w:pPr>
                          <w:spacing w:line="240" w:lineRule="auto"/>
                          <w:jc w:val="center"/>
                          <w:rPr>
                            <w:color w:val="404040" w:themeColor="text1" w:themeTint="BF"/>
                            <w:sz w:val="22"/>
                          </w:rPr>
                        </w:pPr>
                      </w:p>
                    </w:txbxContent>
                  </v:textbox>
                </v:oval>
                <v:shape id="Cuadro de texto 104" o:spid="_x0000_s1107"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" filled="f" stroked="f" strokeweight=".5pt">
                  <v:textbox>
                    <w:txbxContent>
                      <w:p w14:paraId="14B9DCEB" w14:textId="77777777" w:rsidR="008F4E7B" w:rsidRPr="001B59F7" w:rsidRDefault="008F4E7B" w:rsidP="008F4E7B">
                        <w:pPr>
                          <w:spacing w:line="240" w:lineRule="auto"/>
                          <w:rPr>
                            <w:color w:val="FFFFFF" w:themeColor="background1"/>
                            <w:sz w:val="18"/>
                            <w:lang w:val="es-ES"/>
                          </w:rPr>
                        </w:pPr>
                        <w:r>
                          <w:rPr>
                            <w:color w:val="FFFFFF" w:themeColor="background1"/>
                            <w:sz w:val="18"/>
                            <w:lang w:val="es-ES"/>
                          </w:rPr>
                          <w:t>2</w:t>
                        </w:r>
                      </w:p>
                    </w:txbxContent>
                  </v:textbox>
                </v:shape>
              </v:group>
            </w:pict>
          </mc:Fallback>
        </mc:AlternateContent>
      </w:r>
      <w:r w:rsidRPr="00D75984">
        <w:rPr>
          <w:noProof/>
          <w:lang w:val="en-GB"/>
        </w:rPr>
        <mc:AlternateContent>
          <mc:Choice Requires="wpg">
            <w:drawing>
              <wp:anchor distT="0" distB="0" distL="114300" distR="114300" simplePos="0" relativeHeight="251704320" behindDoc="0" locked="0" layoutInCell="1" allowOverlap="1" wp14:anchorId="0455EEEF" wp14:editId="6FBC0443">
                <wp:simplePos x="0" y="0"/>
                <wp:positionH relativeFrom="column">
                  <wp:posOffset>4055166</wp:posOffset>
                </wp:positionH>
                <wp:positionV relativeFrom="paragraph">
                  <wp:posOffset>117364</wp:posOffset>
                </wp:positionV>
                <wp:extent cx="211516" cy="206173"/>
                <wp:effectExtent l="0" t="0" r="4445" b="0"/>
                <wp:wrapNone/>
                <wp:docPr id="82496545" name="Group 180"/>
                <wp:cNvGraphicFramePr/>
                <a:graphic xmlns:a="http://schemas.openxmlformats.org/drawingml/2006/main">
                  <a:graphicData uri="http://schemas.microsoft.com/office/word/2010/wordprocessingGroup">
                    <wpg:wgp>
                      <wpg:cNvGrpSpPr/>
                      <wpg:grpSpPr>
                        <a:xfrm>
                          <a:off x="0" y="0"/>
                          <a:ext cx="211516" cy="206173"/>
                          <a:chOff x="-29710" y="78588"/>
                          <a:chExt cx="211516" cy="206173"/>
                        </a:xfrm>
                      </wpg:grpSpPr>
                      <wps:wsp>
                        <wps:cNvPr id="2048806129"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95CDAAB"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8743037" name="Cuadro de texto 104"/>
                        <wps:cNvSpPr txBox="1"/>
                        <wps:spPr>
                          <a:xfrm>
                            <a:off x="-29710" y="78588"/>
                            <a:ext cx="202565" cy="203200"/>
                          </a:xfrm>
                          <a:prstGeom prst="rect">
                            <a:avLst/>
                          </a:prstGeom>
                          <a:noFill/>
                          <a:ln w="6350">
                            <a:noFill/>
                          </a:ln>
                        </wps:spPr>
                        <wps:txbx>
                          <w:txbxContent>
                            <w:p w14:paraId="3A3DADE9" w14:textId="77777777" w:rsidR="008F4E7B" w:rsidRPr="00F14E9D" w:rsidRDefault="008F4E7B" w:rsidP="008F4E7B">
                              <w:pPr>
                                <w:spacing w:line="240" w:lineRule="auto"/>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55EEEF" id="Group 180" o:spid="_x0000_s1108" style="position:absolute;left:0;text-align:left;margin-left:319.3pt;margin-top:9.25pt;width:16.65pt;height:16.25pt;z-index:251704320;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">
                <v:oval id="Elipse 103" o:spid="_x0000_s1109"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" fillcolor="#ffc000" stroked="f">
                  <v:shadow on="t" color="black" opacity="22937f" origin=",.5" offset="0,.63889mm"/>
                  <v:textbox>
                    <w:txbxContent>
                      <w:p w14:paraId="395CDAAB" w14:textId="77777777" w:rsidR="008F4E7B" w:rsidRPr="004B4205" w:rsidRDefault="008F4E7B" w:rsidP="008F4E7B">
                        <w:pPr>
                          <w:spacing w:line="240" w:lineRule="auto"/>
                          <w:jc w:val="center"/>
                          <w:rPr>
                            <w:color w:val="404040" w:themeColor="text1" w:themeTint="BF"/>
                            <w:sz w:val="22"/>
                          </w:rPr>
                        </w:pPr>
                      </w:p>
                    </w:txbxContent>
                  </v:textbox>
                </v:oval>
                <v:shape id="Cuadro de texto 104" o:spid="_x0000_s1110"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" filled="f" stroked="f" strokeweight=".5pt">
                  <v:textbox>
                    <w:txbxContent>
                      <w:p w14:paraId="3A3DADE9" w14:textId="77777777" w:rsidR="008F4E7B" w:rsidRPr="00F14E9D" w:rsidRDefault="008F4E7B" w:rsidP="008F4E7B">
                        <w:pPr>
                          <w:spacing w:line="240" w:lineRule="auto"/>
                          <w:rPr>
                            <w:color w:val="FFFFFF" w:themeColor="background1"/>
                            <w:sz w:val="18"/>
                          </w:rPr>
                        </w:pPr>
                        <w:r w:rsidRPr="00F14E9D">
                          <w:rPr>
                            <w:color w:val="FFFFFF" w:themeColor="background1"/>
                            <w:sz w:val="18"/>
                          </w:rPr>
                          <w:t>1</w:t>
                        </w:r>
                      </w:p>
                    </w:txbxContent>
                  </v:textbox>
                </v:shape>
              </v:group>
            </w:pict>
          </mc:Fallback>
        </mc:AlternateContent>
      </w:r>
      <w:r w:rsidRPr="00D75984">
        <w:rPr>
          <w:noProof/>
          <w:lang w:val="en-GB"/>
        </w:rPr>
        <w:drawing>
          <wp:inline distT="0" distB="0" distL="0" distR="0" wp14:anchorId="1AFC7C72" wp14:editId="633EEFDD">
            <wp:extent cx="5723704" cy="3195320"/>
            <wp:effectExtent l="0" t="0" r="4445" b="5080"/>
            <wp:docPr id="330935963" name="Picture 33093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17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3704" cy="3195320"/>
                    </a:xfrm>
                    <a:prstGeom prst="rect">
                      <a:avLst/>
                    </a:prstGeom>
                  </pic:spPr>
                </pic:pic>
              </a:graphicData>
            </a:graphic>
          </wp:inline>
        </w:drawing>
      </w:r>
    </w:p>
    <w:p w14:paraId="629DE4AA" w14:textId="73AAB1FC" w:rsidR="008F4E7B" w:rsidRPr="00D75984" w:rsidRDefault="008F4E7B" w:rsidP="008F4E7B">
      <w:pPr>
        <w:pStyle w:val="Caption"/>
        <w:jc w:val="center"/>
        <w:rPr>
          <w:lang w:val="en-GB"/>
        </w:rPr>
      </w:pPr>
      <w:proofErr w:type="spellStart"/>
      <w:r>
        <w:t>Figure</w:t>
      </w:r>
      <w:proofErr w:type="spellEnd"/>
      <w:r>
        <w:t xml:space="preserve"> </w:t>
      </w:r>
      <w:r>
        <w:fldChar w:fldCharType="begin"/>
      </w:r>
      <w:r>
        <w:instrText xml:space="preserve"> SEQ Figure \* ARABIC </w:instrText>
      </w:r>
      <w:r>
        <w:fldChar w:fldCharType="separate"/>
      </w:r>
      <w:r w:rsidR="00DE728A">
        <w:rPr>
          <w:noProof/>
        </w:rPr>
        <w:t>6</w:t>
      </w:r>
      <w:r>
        <w:rPr>
          <w:noProof/>
        </w:rPr>
        <w:fldChar w:fldCharType="end"/>
      </w:r>
      <w:r>
        <w:rPr>
          <w:noProof/>
        </w:rPr>
        <w:t>.</w:t>
      </w:r>
      <w:r>
        <w:t xml:space="preserve"> Organization </w:t>
      </w:r>
      <w:proofErr w:type="spellStart"/>
      <w:r>
        <w:t>administration</w:t>
      </w:r>
      <w:proofErr w:type="spellEnd"/>
    </w:p>
    <w:p w14:paraId="5E5A4531" w14:textId="77777777" w:rsidR="008F4E7B" w:rsidRPr="00D75984" w:rsidRDefault="008F4E7B" w:rsidP="008F4E7B">
      <w:pPr>
        <w:rPr>
          <w:lang w:val="en-GB"/>
        </w:rPr>
      </w:pPr>
    </w:p>
    <w:p w14:paraId="481D572C" w14:textId="77777777" w:rsidR="008F4E7B" w:rsidRPr="007E0EDF" w:rsidRDefault="008F4E7B" w:rsidP="008F4E7B">
      <w:pPr>
        <w:rPr>
          <w:lang w:val="en-GB"/>
        </w:rPr>
      </w:pPr>
    </w:p>
    <w:p w14:paraId="28A5FBD1" w14:textId="77777777" w:rsidR="008F4E7B" w:rsidRDefault="008F4E7B" w:rsidP="008F4E7B">
      <w:pPr>
        <w:pStyle w:val="Heading2"/>
      </w:pPr>
    </w:p>
    <w:p w14:paraId="02BA49AF" w14:textId="77777777" w:rsidR="008F4E7B" w:rsidRDefault="008F4E7B" w:rsidP="008F4E7B">
      <w:pPr>
        <w:rPr>
          <w:b/>
          <w:sz w:val="36"/>
          <w:szCs w:val="36"/>
        </w:rPr>
      </w:pPr>
      <w:r>
        <w:br w:type="page"/>
      </w:r>
    </w:p>
    <w:p w14:paraId="3FA9805D" w14:textId="77777777" w:rsidR="008F4E7B" w:rsidRDefault="008F4E7B" w:rsidP="008F4E7B">
      <w:pPr>
        <w:pStyle w:val="Heading2"/>
      </w:pPr>
      <w:bookmarkStart w:id="38" w:name="_Toc139972331"/>
      <w:bookmarkStart w:id="39" w:name="_Toc139972776"/>
      <w:r>
        <w:lastRenderedPageBreak/>
        <w:t xml:space="preserve">Home </w:t>
      </w:r>
      <w:proofErr w:type="spellStart"/>
      <w:r>
        <w:t>page</w:t>
      </w:r>
      <w:bookmarkEnd w:id="38"/>
      <w:bookmarkEnd w:id="39"/>
      <w:proofErr w:type="spellEnd"/>
    </w:p>
    <w:p w14:paraId="64AE35B2" w14:textId="77777777" w:rsidR="008F4E7B" w:rsidRDefault="008F4E7B" w:rsidP="008F4E7B">
      <w:pPr>
        <w:spacing w:after="240"/>
      </w:pPr>
      <w:proofErr w:type="spellStart"/>
      <w:r>
        <w:t>Figure</w:t>
      </w:r>
      <w:proofErr w:type="spellEnd"/>
      <w:r>
        <w:t xml:space="preserve"> 3 shows </w:t>
      </w:r>
      <w:proofErr w:type="spellStart"/>
      <w:r>
        <w:t>JOT’s</w:t>
      </w:r>
      <w:proofErr w:type="spellEnd"/>
      <w:r>
        <w:t xml:space="preserve"> home </w:t>
      </w:r>
      <w:proofErr w:type="spellStart"/>
      <w:r>
        <w:t>page</w:t>
      </w:r>
      <w:proofErr w:type="spellEnd"/>
      <w:r>
        <w:t xml:space="preserve"> </w:t>
      </w:r>
      <w:proofErr w:type="spellStart"/>
      <w:r>
        <w:t>with</w:t>
      </w:r>
      <w:proofErr w:type="spellEnd"/>
      <w:r>
        <w:t xml:space="preserve"> a </w:t>
      </w:r>
      <w:proofErr w:type="spellStart"/>
      <w:r>
        <w:t>list</w:t>
      </w:r>
      <w:proofErr w:type="spellEnd"/>
      <w:r>
        <w:t xml:space="preserve"> of </w:t>
      </w:r>
      <w:proofErr w:type="spellStart"/>
      <w:r>
        <w:t>job</w:t>
      </w:r>
      <w:proofErr w:type="spellEnd"/>
      <w:r>
        <w:t xml:space="preserve"> </w:t>
      </w:r>
      <w:proofErr w:type="spellStart"/>
      <w:r>
        <w:t>offers</w:t>
      </w:r>
      <w:proofErr w:type="spellEnd"/>
      <w:r>
        <w:t xml:space="preserve"> (1). </w:t>
      </w:r>
      <w:proofErr w:type="spellStart"/>
      <w:ins w:id="40" w:author="Estefanía Aguilar Moreno" w:date="2020-11-04T17:01:00Z">
        <w:r>
          <w:t>Each</w:t>
        </w:r>
        <w:proofErr w:type="spellEnd"/>
        <w:r>
          <w:t xml:space="preserve"> </w:t>
        </w:r>
      </w:ins>
      <w:proofErr w:type="spellStart"/>
      <w:r>
        <w:t>job</w:t>
      </w:r>
      <w:proofErr w:type="spellEnd"/>
      <w:r>
        <w:t xml:space="preserve"> </w:t>
      </w:r>
      <w:proofErr w:type="spellStart"/>
      <w:r>
        <w:t>offer</w:t>
      </w:r>
      <w:proofErr w:type="spellEnd"/>
      <w:r>
        <w:t xml:space="preserve"> </w:t>
      </w:r>
      <w:proofErr w:type="spellStart"/>
      <w:ins w:id="41" w:author="Estefanía Aguilar Moreno" w:date="2020-11-04T17:01:00Z">
        <w:r>
          <w:t>contains</w:t>
        </w:r>
        <w:proofErr w:type="spellEnd"/>
        <w:r>
          <w:t xml:space="preserve">: </w:t>
        </w:r>
      </w:ins>
      <w:proofErr w:type="spellStart"/>
      <w:r>
        <w:t>its</w:t>
      </w:r>
      <w:proofErr w:type="spellEnd"/>
      <w:r>
        <w:t xml:space="preserve"> </w:t>
      </w:r>
      <w:proofErr w:type="spellStart"/>
      <w:r>
        <w:t>name</w:t>
      </w:r>
      <w:proofErr w:type="spellEnd"/>
      <w:r>
        <w:t>,</w:t>
      </w:r>
      <w:ins w:id="42" w:author="Estefanía Aguilar Moreno" w:date="2020-11-04T17:01:00Z">
        <w:r>
          <w:t xml:space="preserve"> </w:t>
        </w:r>
      </w:ins>
      <w:proofErr w:type="spellStart"/>
      <w:ins w:id="43" w:author="Estefanía Aguilar Moreno" w:date="2020-11-04T17:02:00Z">
        <w:r>
          <w:t>how</w:t>
        </w:r>
        <w:proofErr w:type="spellEnd"/>
        <w:r>
          <w:t xml:space="preserve"> </w:t>
        </w:r>
        <w:proofErr w:type="spellStart"/>
        <w:r>
          <w:t>many</w:t>
        </w:r>
        <w:proofErr w:type="spellEnd"/>
        <w:r>
          <w:t xml:space="preserve"> BoK-</w:t>
        </w:r>
        <w:proofErr w:type="spellStart"/>
        <w:r>
          <w:t>related</w:t>
        </w:r>
        <w:proofErr w:type="spellEnd"/>
        <w:r>
          <w:t xml:space="preserve"> </w:t>
        </w:r>
        <w:proofErr w:type="spellStart"/>
        <w:r>
          <w:t>concepts</w:t>
        </w:r>
        <w:proofErr w:type="spellEnd"/>
        <w:r>
          <w:t xml:space="preserve"> </w:t>
        </w:r>
        <w:proofErr w:type="spellStart"/>
        <w:r>
          <w:t>the</w:t>
        </w:r>
        <w:proofErr w:type="spellEnd"/>
        <w:r>
          <w:t xml:space="preserve"> </w:t>
        </w:r>
        <w:proofErr w:type="spellStart"/>
        <w:r>
          <w:t>offer</w:t>
        </w:r>
        <w:proofErr w:type="spellEnd"/>
        <w:r>
          <w:t xml:space="preserve"> is </w:t>
        </w:r>
        <w:proofErr w:type="spellStart"/>
        <w:r>
          <w:t>annotated</w:t>
        </w:r>
        <w:proofErr w:type="spellEnd"/>
        <w:r>
          <w:t xml:space="preserve"> </w:t>
        </w:r>
        <w:proofErr w:type="spellStart"/>
        <w:r>
          <w:t>with</w:t>
        </w:r>
        <w:proofErr w:type="spellEnd"/>
        <w:r>
          <w:t xml:space="preserve"> (</w:t>
        </w:r>
        <w:proofErr w:type="spellStart"/>
        <w:r>
          <w:t>Knowledge</w:t>
        </w:r>
        <w:proofErr w:type="spellEnd"/>
        <w:r>
          <w:t xml:space="preserve">), </w:t>
        </w:r>
        <w:proofErr w:type="spellStart"/>
        <w:r>
          <w:t>how</w:t>
        </w:r>
        <w:proofErr w:type="spellEnd"/>
        <w:r>
          <w:t xml:space="preserve"> </w:t>
        </w:r>
        <w:proofErr w:type="spellStart"/>
        <w:r>
          <w:t>many</w:t>
        </w:r>
        <w:proofErr w:type="spellEnd"/>
        <w:r>
          <w:t xml:space="preserve"> transversal </w:t>
        </w:r>
        <w:proofErr w:type="spellStart"/>
        <w:r>
          <w:t>skills</w:t>
        </w:r>
        <w:proofErr w:type="spellEnd"/>
        <w:r>
          <w:t xml:space="preserve"> </w:t>
        </w:r>
        <w:proofErr w:type="spellStart"/>
        <w:r>
          <w:t>it</w:t>
        </w:r>
        <w:proofErr w:type="spellEnd"/>
        <w:r>
          <w:t xml:space="preserve"> has, </w:t>
        </w:r>
        <w:proofErr w:type="spellStart"/>
        <w:r>
          <w:t>its</w:t>
        </w:r>
        <w:proofErr w:type="spellEnd"/>
        <w:r>
          <w:t xml:space="preserve"> </w:t>
        </w:r>
        <w:proofErr w:type="spellStart"/>
        <w:r>
          <w:t>last</w:t>
        </w:r>
        <w:proofErr w:type="spellEnd"/>
        <w:r>
          <w:t xml:space="preserve"> </w:t>
        </w:r>
        <w:proofErr w:type="spellStart"/>
        <w:r>
          <w:t>update</w:t>
        </w:r>
        <w:proofErr w:type="spellEnd"/>
        <w:r>
          <w:t xml:space="preserve"> </w:t>
        </w:r>
        <w:proofErr w:type="spellStart"/>
        <w:r>
          <w:t>and</w:t>
        </w:r>
        <w:proofErr w:type="spellEnd"/>
        <w:r>
          <w:t xml:space="preserve"> </w:t>
        </w:r>
      </w:ins>
      <w:del w:id="44" w:author="Estefanía Aguilar Moreno" w:date="2020-11-04T17:02:00Z">
        <w:r w:rsidDel="00386425">
          <w:delText xml:space="preserve"> </w:delText>
        </w:r>
      </w:del>
      <w:proofErr w:type="spellStart"/>
      <w:r>
        <w:t>its</w:t>
      </w:r>
      <w:proofErr w:type="spellEnd"/>
      <w:r>
        <w:t xml:space="preserve"> </w:t>
      </w:r>
      <w:proofErr w:type="spellStart"/>
      <w:r>
        <w:t>description</w:t>
      </w:r>
      <w:proofErr w:type="spellEnd"/>
      <w:r>
        <w:t xml:space="preserve">. All </w:t>
      </w:r>
      <w:proofErr w:type="spellStart"/>
      <w:r>
        <w:t>job</w:t>
      </w:r>
      <w:proofErr w:type="spellEnd"/>
      <w:r>
        <w:t xml:space="preserve"> </w:t>
      </w:r>
      <w:proofErr w:type="spellStart"/>
      <w:r>
        <w:t>offers</w:t>
      </w:r>
      <w:proofErr w:type="spellEnd"/>
      <w:r>
        <w:t xml:space="preserve"> (JO) </w:t>
      </w:r>
      <w:proofErr w:type="spellStart"/>
      <w:r>
        <w:t>marked</w:t>
      </w:r>
      <w:proofErr w:type="spellEnd"/>
      <w:r>
        <w:t xml:space="preserve"> as </w:t>
      </w:r>
      <w:proofErr w:type="spellStart"/>
      <w:r>
        <w:t>public</w:t>
      </w:r>
      <w:proofErr w:type="spellEnd"/>
      <w:r>
        <w:t xml:space="preserve"> </w:t>
      </w:r>
      <w:proofErr w:type="spellStart"/>
      <w:r>
        <w:t>are</w:t>
      </w:r>
      <w:proofErr w:type="spellEnd"/>
      <w:r>
        <w:t xml:space="preserve"> </w:t>
      </w:r>
      <w:proofErr w:type="spellStart"/>
      <w:r>
        <w:t>shown</w:t>
      </w:r>
      <w:proofErr w:type="spellEnd"/>
      <w:r>
        <w:t xml:space="preserve">. </w:t>
      </w:r>
      <w:proofErr w:type="spellStart"/>
      <w:r>
        <w:t>If</w:t>
      </w:r>
      <w:proofErr w:type="spellEnd"/>
      <w:r>
        <w:t xml:space="preserve"> </w:t>
      </w:r>
      <w:proofErr w:type="spellStart"/>
      <w:r>
        <w:t>the</w:t>
      </w:r>
      <w:proofErr w:type="spellEnd"/>
      <w:r>
        <w:t xml:space="preserve"> </w:t>
      </w:r>
      <w:proofErr w:type="spellStart"/>
      <w:r>
        <w:t>user</w:t>
      </w:r>
      <w:proofErr w:type="spellEnd"/>
      <w:r>
        <w:t xml:space="preserve"> is </w:t>
      </w:r>
      <w:proofErr w:type="spellStart"/>
      <w:r>
        <w:t>logged</w:t>
      </w:r>
      <w:proofErr w:type="spellEnd"/>
      <w:r>
        <w:t xml:space="preserve"> in </w:t>
      </w:r>
      <w:proofErr w:type="spellStart"/>
      <w:r>
        <w:t>and</w:t>
      </w:r>
      <w:proofErr w:type="spellEnd"/>
      <w:r>
        <w:t xml:space="preserve"> </w:t>
      </w:r>
      <w:proofErr w:type="spellStart"/>
      <w:r>
        <w:t>belongs</w:t>
      </w:r>
      <w:proofErr w:type="spellEnd"/>
      <w:r>
        <w:t xml:space="preserve"> to </w:t>
      </w:r>
      <w:proofErr w:type="spellStart"/>
      <w:r>
        <w:t>an</w:t>
      </w:r>
      <w:proofErr w:type="spellEnd"/>
      <w:r>
        <w:t xml:space="preserve"> </w:t>
      </w:r>
      <w:proofErr w:type="spellStart"/>
      <w:r>
        <w:t>organization</w:t>
      </w:r>
      <w:proofErr w:type="spellEnd"/>
      <w:r>
        <w:t xml:space="preserve"> </w:t>
      </w:r>
      <w:proofErr w:type="spellStart"/>
      <w:r>
        <w:t>who</w:t>
      </w:r>
      <w:proofErr w:type="spellEnd"/>
      <w:r>
        <w:t xml:space="preserve"> has </w:t>
      </w:r>
      <w:proofErr w:type="spellStart"/>
      <w:r>
        <w:t>created</w:t>
      </w:r>
      <w:proofErr w:type="spellEnd"/>
      <w:r>
        <w:t xml:space="preserve"> </w:t>
      </w:r>
      <w:proofErr w:type="spellStart"/>
      <w:r>
        <w:t>job</w:t>
      </w:r>
      <w:proofErr w:type="spellEnd"/>
      <w:r>
        <w:t xml:space="preserve"> </w:t>
      </w:r>
      <w:proofErr w:type="spellStart"/>
      <w:r>
        <w:t>offers</w:t>
      </w:r>
      <w:proofErr w:type="spellEnd"/>
      <w:r>
        <w:t xml:space="preserve">, </w:t>
      </w:r>
      <w:proofErr w:type="spellStart"/>
      <w:r>
        <w:t>these</w:t>
      </w:r>
      <w:proofErr w:type="spellEnd"/>
      <w:r>
        <w:t xml:space="preserve"> </w:t>
      </w:r>
      <w:proofErr w:type="spellStart"/>
      <w:r>
        <w:t>will</w:t>
      </w:r>
      <w:proofErr w:type="spellEnd"/>
      <w:r>
        <w:t xml:space="preserve"> </w:t>
      </w:r>
      <w:proofErr w:type="spellStart"/>
      <w:r>
        <w:t>also</w:t>
      </w:r>
      <w:proofErr w:type="spellEnd"/>
      <w:r>
        <w:t xml:space="preserve"> </w:t>
      </w:r>
      <w:proofErr w:type="spellStart"/>
      <w:r>
        <w:t>appear</w:t>
      </w:r>
      <w:proofErr w:type="spellEnd"/>
      <w:r>
        <w:t xml:space="preserve"> in </w:t>
      </w:r>
      <w:proofErr w:type="spellStart"/>
      <w:r>
        <w:t>the</w:t>
      </w:r>
      <w:proofErr w:type="spellEnd"/>
      <w:r>
        <w:t xml:space="preserve"> </w:t>
      </w:r>
      <w:proofErr w:type="spellStart"/>
      <w:r>
        <w:t>list</w:t>
      </w:r>
      <w:proofErr w:type="spellEnd"/>
      <w:r>
        <w:t xml:space="preserve">, </w:t>
      </w:r>
      <w:proofErr w:type="spellStart"/>
      <w:r>
        <w:t>the</w:t>
      </w:r>
      <w:proofErr w:type="spellEnd"/>
      <w:r>
        <w:t xml:space="preserve"> </w:t>
      </w:r>
      <w:proofErr w:type="spellStart"/>
      <w:r>
        <w:t>name</w:t>
      </w:r>
      <w:proofErr w:type="spellEnd"/>
      <w:r>
        <w:t xml:space="preserve"> of </w:t>
      </w:r>
      <w:proofErr w:type="spellStart"/>
      <w:r>
        <w:t>the</w:t>
      </w:r>
      <w:proofErr w:type="spellEnd"/>
      <w:r>
        <w:t xml:space="preserve"> </w:t>
      </w:r>
      <w:proofErr w:type="spellStart"/>
      <w:r>
        <w:t>organization</w:t>
      </w:r>
      <w:proofErr w:type="spellEnd"/>
      <w:r>
        <w:t xml:space="preserve"> </w:t>
      </w:r>
      <w:proofErr w:type="spellStart"/>
      <w:r>
        <w:t>appears</w:t>
      </w:r>
      <w:proofErr w:type="spellEnd"/>
      <w:r>
        <w:t xml:space="preserve"> in </w:t>
      </w:r>
      <w:del w:id="45" w:author="Aida Monfort" w:date="2020-11-02T14:09:00Z">
        <w:r w:rsidDel="002A06FD">
          <w:delText xml:space="preserve">blue </w:delText>
        </w:r>
      </w:del>
      <w:proofErr w:type="spellStart"/>
      <w:ins w:id="46" w:author="Aida Monfort" w:date="2020-11-02T14:09:00Z">
        <w:r>
          <w:t>orange</w:t>
        </w:r>
        <w:proofErr w:type="spellEnd"/>
        <w:r>
          <w:t xml:space="preserve"> </w:t>
        </w:r>
      </w:ins>
      <w:proofErr w:type="spellStart"/>
      <w:r>
        <w:t>next</w:t>
      </w:r>
      <w:proofErr w:type="spellEnd"/>
      <w:r>
        <w:t xml:space="preserve"> to </w:t>
      </w:r>
      <w:proofErr w:type="spellStart"/>
      <w:r>
        <w:t>the</w:t>
      </w:r>
      <w:proofErr w:type="spellEnd"/>
      <w:r>
        <w:t xml:space="preserve"> </w:t>
      </w:r>
      <w:proofErr w:type="spellStart"/>
      <w:r>
        <w:t>title</w:t>
      </w:r>
      <w:proofErr w:type="spellEnd"/>
      <w:r>
        <w:t xml:space="preserve">. </w:t>
      </w:r>
    </w:p>
    <w:p w14:paraId="0A4ECA34" w14:textId="77777777" w:rsidR="008F4E7B" w:rsidRDefault="008F4E7B" w:rsidP="008F4E7B">
      <w:pPr>
        <w:spacing w:after="240"/>
      </w:pPr>
    </w:p>
    <w:p w14:paraId="0BAFECE2" w14:textId="77777777" w:rsidR="008F4E7B" w:rsidRDefault="008F4E7B" w:rsidP="008F4E7B">
      <w:pPr>
        <w:keepNext/>
        <w:spacing w:after="240"/>
      </w:pPr>
      <w:ins w:id="47" w:author="Aida Monfort" w:date="2020-11-02T14:09:00Z">
        <w:r w:rsidRPr="00474C2C">
          <w:rPr>
            <w:noProof/>
          </w:rPr>
          <mc:AlternateContent>
            <mc:Choice Requires="wpg">
              <w:drawing>
                <wp:anchor distT="0" distB="0" distL="114300" distR="114300" simplePos="0" relativeHeight="251675648" behindDoc="0" locked="0" layoutInCell="1" allowOverlap="1" wp14:anchorId="0084D1F2" wp14:editId="0276F088">
                  <wp:simplePos x="0" y="0"/>
                  <wp:positionH relativeFrom="column">
                    <wp:posOffset>1824981</wp:posOffset>
                  </wp:positionH>
                  <wp:positionV relativeFrom="paragraph">
                    <wp:posOffset>567055</wp:posOffset>
                  </wp:positionV>
                  <wp:extent cx="211455" cy="247650"/>
                  <wp:effectExtent l="0" t="0" r="4445" b="0"/>
                  <wp:wrapNone/>
                  <wp:docPr id="72" name="Group 34"/>
                  <wp:cNvGraphicFramePr/>
                  <a:graphic xmlns:a="http://schemas.openxmlformats.org/drawingml/2006/main">
                    <a:graphicData uri="http://schemas.microsoft.com/office/word/2010/wordprocessingGroup">
                      <wpg:wgp>
                        <wpg:cNvGrpSpPr/>
                        <wpg:grpSpPr>
                          <a:xfrm>
                            <a:off x="0" y="0"/>
                            <a:ext cx="211455" cy="247650"/>
                            <a:chOff x="-29710" y="78588"/>
                            <a:chExt cx="211516" cy="248075"/>
                          </a:xfrm>
                        </wpg:grpSpPr>
                        <wps:wsp>
                          <wps:cNvPr id="73"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6B458AAD" w14:textId="77777777" w:rsidR="008F4E7B" w:rsidRPr="004B4205" w:rsidRDefault="008F4E7B" w:rsidP="008F4E7B">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Cuadro de texto 104"/>
                          <wps:cNvSpPr txBox="1"/>
                          <wps:spPr>
                            <a:xfrm>
                              <a:off x="-29710" y="78588"/>
                              <a:ext cx="211455" cy="248075"/>
                            </a:xfrm>
                            <a:prstGeom prst="rect">
                              <a:avLst/>
                            </a:prstGeom>
                            <a:noFill/>
                            <a:ln w="6350">
                              <a:noFill/>
                            </a:ln>
                          </wps:spPr>
                          <wps:txbx>
                            <w:txbxContent>
                              <w:p w14:paraId="65E5F02D" w14:textId="77777777" w:rsidR="008F4E7B" w:rsidRDefault="008F4E7B" w:rsidP="008F4E7B">
                                <w:pPr>
                                  <w:rPr>
                                    <w:color w:val="FFFFFF" w:themeColor="background1"/>
                                    <w:sz w:val="18"/>
                                    <w:lang w:val="es-ES"/>
                                  </w:rPr>
                                </w:pPr>
                                <w:r>
                                  <w:rPr>
                                    <w:color w:val="FFFFFF" w:themeColor="background1"/>
                                    <w:sz w:val="18"/>
                                    <w:lang w:val="es-ES"/>
                                  </w:rPr>
                                  <w:t>4</w:t>
                                </w:r>
                              </w:p>
                              <w:p w14:paraId="413BECC0" w14:textId="77777777" w:rsidR="008F4E7B" w:rsidRDefault="008F4E7B" w:rsidP="008F4E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84D1F2" id="Group 34" o:spid="_x0000_s1111" style="position:absolute;left:0;text-align:left;margin-left:143.7pt;margin-top:44.65pt;width:16.65pt;height:19.5pt;z-index:251675648;mso-width-relative:margin;mso-height-relative:margin" coordorigin="-29710,78588" coordsize="211516,2480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">
                  <v:oval id="Elipse 103" o:spid="_x0000_s1112"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" fillcolor="#ffc000" stroked="f">
                    <v:shadow on="t" color="black" opacity="22937f" origin=",.5" offset="0,.63889mm"/>
                    <v:textbox>
                      <w:txbxContent>
                        <w:p w14:paraId="6B458AAD" w14:textId="77777777" w:rsidR="008F4E7B" w:rsidRPr="004B4205" w:rsidRDefault="008F4E7B" w:rsidP="008F4E7B">
                          <w:pPr>
                            <w:jc w:val="center"/>
                            <w:rPr>
                              <w:color w:val="404040" w:themeColor="text1" w:themeTint="BF"/>
                              <w:sz w:val="22"/>
                            </w:rPr>
                          </w:pPr>
                        </w:p>
                      </w:txbxContent>
                    </v:textbox>
                  </v:oval>
                  <v:shape id="Cuadro de texto 104" o:spid="_x0000_s1113" type="#_x0000_t202" style="position:absolute;left:-29710;top:78588;width:211455;height:2480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Rja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" filled="f" stroked="f" strokeweight=".5pt">
                    <v:textbox>
                      <w:txbxContent>
                        <w:p w14:paraId="65E5F02D" w14:textId="77777777" w:rsidR="008F4E7B" w:rsidRDefault="008F4E7B" w:rsidP="008F4E7B">
                          <w:pPr>
                            <w:rPr>
                              <w:color w:val="FFFFFF" w:themeColor="background1"/>
                              <w:sz w:val="18"/>
                              <w:lang w:val="es-ES"/>
                            </w:rPr>
                          </w:pPr>
                          <w:r>
                            <w:rPr>
                              <w:color w:val="FFFFFF" w:themeColor="background1"/>
                              <w:sz w:val="18"/>
                              <w:lang w:val="es-ES"/>
                            </w:rPr>
                            <w:t>4</w:t>
                          </w:r>
                        </w:p>
                        <w:p w14:paraId="413BECC0" w14:textId="77777777" w:rsidR="008F4E7B" w:rsidRDefault="008F4E7B" w:rsidP="008F4E7B"/>
                      </w:txbxContent>
                    </v:textbox>
                  </v:shape>
                </v:group>
              </w:pict>
            </mc:Fallback>
          </mc:AlternateContent>
        </w:r>
        <w:r w:rsidRPr="00474C2C">
          <w:rPr>
            <w:noProof/>
          </w:rPr>
          <mc:AlternateContent>
            <mc:Choice Requires="wpg">
              <w:drawing>
                <wp:anchor distT="0" distB="0" distL="114300" distR="114300" simplePos="0" relativeHeight="251674624" behindDoc="0" locked="0" layoutInCell="1" allowOverlap="1" wp14:anchorId="27F64D0D" wp14:editId="2EF6C12D">
                  <wp:simplePos x="0" y="0"/>
                  <wp:positionH relativeFrom="column">
                    <wp:posOffset>762000</wp:posOffset>
                  </wp:positionH>
                  <wp:positionV relativeFrom="paragraph">
                    <wp:posOffset>535516</wp:posOffset>
                  </wp:positionV>
                  <wp:extent cx="211455" cy="279400"/>
                  <wp:effectExtent l="0" t="0" r="4445" b="0"/>
                  <wp:wrapNone/>
                  <wp:docPr id="69" name="Group 30"/>
                  <wp:cNvGraphicFramePr/>
                  <a:graphic xmlns:a="http://schemas.openxmlformats.org/drawingml/2006/main">
                    <a:graphicData uri="http://schemas.microsoft.com/office/word/2010/wordprocessingGroup">
                      <wpg:wgp>
                        <wpg:cNvGrpSpPr/>
                        <wpg:grpSpPr>
                          <a:xfrm>
                            <a:off x="0" y="0"/>
                            <a:ext cx="211455" cy="279400"/>
                            <a:chOff x="-29710" y="78588"/>
                            <a:chExt cx="211516" cy="279400"/>
                          </a:xfrm>
                        </wpg:grpSpPr>
                        <wps:wsp>
                          <wps:cNvPr id="70"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2F66C00" w14:textId="77777777" w:rsidR="008F4E7B" w:rsidRPr="004B4205" w:rsidRDefault="008F4E7B" w:rsidP="008F4E7B">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Cuadro de texto 104"/>
                          <wps:cNvSpPr txBox="1"/>
                          <wps:spPr>
                            <a:xfrm>
                              <a:off x="-29710" y="78588"/>
                              <a:ext cx="211455" cy="279400"/>
                            </a:xfrm>
                            <a:prstGeom prst="rect">
                              <a:avLst/>
                            </a:prstGeom>
                            <a:noFill/>
                            <a:ln w="6350">
                              <a:noFill/>
                            </a:ln>
                          </wps:spPr>
                          <wps:txbx>
                            <w:txbxContent>
                              <w:p w14:paraId="329A0535" w14:textId="77777777" w:rsidR="008F4E7B" w:rsidRPr="001B59F7" w:rsidRDefault="008F4E7B" w:rsidP="008F4E7B">
                                <w:pPr>
                                  <w:rPr>
                                    <w:color w:val="FFFFFF" w:themeColor="background1"/>
                                    <w:sz w:val="18"/>
                                    <w:lang w:val="es-ES"/>
                                  </w:rPr>
                                </w:pPr>
                                <w:r>
                                  <w:rPr>
                                    <w:color w:val="FFFFFF" w:themeColor="background1"/>
                                    <w:sz w:val="18"/>
                                    <w:lang w:val="es-ES"/>
                                  </w:rPr>
                                  <w:t>3</w:t>
                                </w:r>
                              </w:p>
                              <w:p w14:paraId="59C6877D" w14:textId="77777777" w:rsidR="008F4E7B" w:rsidRDefault="008F4E7B" w:rsidP="008F4E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F64D0D" id="Group 30" o:spid="_x0000_s1114" style="position:absolute;left:0;text-align:left;margin-left:60pt;margin-top:42.15pt;width:16.65pt;height:22pt;z-index:251674624;mso-width-relative:margin;mso-height-relative:margin" coordorigin="-29710,78588" coordsize="211516,2794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">
                  <v:oval id="Elipse 103" o:spid="_x0000_s1115"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" fillcolor="#ffc000" stroked="f">
                    <v:shadow on="t" color="black" opacity="22937f" origin=",.5" offset="0,.63889mm"/>
                    <v:textbox>
                      <w:txbxContent>
                        <w:p w14:paraId="32F66C00" w14:textId="77777777" w:rsidR="008F4E7B" w:rsidRPr="004B4205" w:rsidRDefault="008F4E7B" w:rsidP="008F4E7B">
                          <w:pPr>
                            <w:jc w:val="center"/>
                            <w:rPr>
                              <w:color w:val="404040" w:themeColor="text1" w:themeTint="BF"/>
                              <w:sz w:val="22"/>
                            </w:rPr>
                          </w:pPr>
                        </w:p>
                      </w:txbxContent>
                    </v:textbox>
                  </v:oval>
                  <v:shape id="Cuadro de texto 104" o:spid="_x0000_s1116" type="#_x0000_t202" style="position:absolute;left:-29710;top:78588;width:211455;height:2794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" filled="f" stroked="f" strokeweight=".5pt">
                    <v:textbox>
                      <w:txbxContent>
                        <w:p w14:paraId="329A0535" w14:textId="77777777" w:rsidR="008F4E7B" w:rsidRPr="001B59F7" w:rsidRDefault="008F4E7B" w:rsidP="008F4E7B">
                          <w:pPr>
                            <w:rPr>
                              <w:color w:val="FFFFFF" w:themeColor="background1"/>
                              <w:sz w:val="18"/>
                              <w:lang w:val="es-ES"/>
                            </w:rPr>
                          </w:pPr>
                          <w:r>
                            <w:rPr>
                              <w:color w:val="FFFFFF" w:themeColor="background1"/>
                              <w:sz w:val="18"/>
                              <w:lang w:val="es-ES"/>
                            </w:rPr>
                            <w:t>3</w:t>
                          </w:r>
                        </w:p>
                        <w:p w14:paraId="59C6877D" w14:textId="77777777" w:rsidR="008F4E7B" w:rsidRDefault="008F4E7B" w:rsidP="008F4E7B"/>
                      </w:txbxContent>
                    </v:textbox>
                  </v:shape>
                </v:group>
              </w:pict>
            </mc:Fallback>
          </mc:AlternateContent>
        </w:r>
        <w:r w:rsidRPr="00474C2C">
          <w:rPr>
            <w:noProof/>
          </w:rPr>
          <mc:AlternateContent>
            <mc:Choice Requires="wpg">
              <w:drawing>
                <wp:anchor distT="0" distB="0" distL="114300" distR="114300" simplePos="0" relativeHeight="251673600" behindDoc="0" locked="0" layoutInCell="1" allowOverlap="1" wp14:anchorId="4B5DB78C" wp14:editId="65575009">
                  <wp:simplePos x="0" y="0"/>
                  <wp:positionH relativeFrom="column">
                    <wp:posOffset>5410200</wp:posOffset>
                  </wp:positionH>
                  <wp:positionV relativeFrom="paragraph">
                    <wp:posOffset>1189567</wp:posOffset>
                  </wp:positionV>
                  <wp:extent cx="211455" cy="231140"/>
                  <wp:effectExtent l="0" t="0" r="4445" b="0"/>
                  <wp:wrapNone/>
                  <wp:docPr id="40" name="Group 27"/>
                  <wp:cNvGraphicFramePr/>
                  <a:graphic xmlns:a="http://schemas.openxmlformats.org/drawingml/2006/main">
                    <a:graphicData uri="http://schemas.microsoft.com/office/word/2010/wordprocessingGroup">
                      <wpg:wgp>
                        <wpg:cNvGrpSpPr/>
                        <wpg:grpSpPr>
                          <a:xfrm>
                            <a:off x="0" y="0"/>
                            <a:ext cx="211455" cy="231140"/>
                            <a:chOff x="-29710" y="78588"/>
                            <a:chExt cx="211516" cy="231626"/>
                          </a:xfrm>
                        </wpg:grpSpPr>
                        <wps:wsp>
                          <wps:cNvPr id="62"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04899F5" w14:textId="77777777" w:rsidR="008F4E7B" w:rsidRPr="004B4205" w:rsidRDefault="008F4E7B" w:rsidP="008F4E7B">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uadro de texto 104"/>
                          <wps:cNvSpPr txBox="1"/>
                          <wps:spPr>
                            <a:xfrm>
                              <a:off x="-29710" y="78588"/>
                              <a:ext cx="211516" cy="231626"/>
                            </a:xfrm>
                            <a:prstGeom prst="rect">
                              <a:avLst/>
                            </a:prstGeom>
                            <a:noFill/>
                            <a:ln w="6350">
                              <a:noFill/>
                            </a:ln>
                          </wps:spPr>
                          <wps:txbx>
                            <w:txbxContent>
                              <w:p w14:paraId="6C4713C8" w14:textId="77777777" w:rsidR="008F4E7B" w:rsidRPr="001B59F7" w:rsidRDefault="008F4E7B" w:rsidP="008F4E7B">
                                <w:pPr>
                                  <w:rPr>
                                    <w:color w:val="FFFFFF" w:themeColor="background1"/>
                                    <w:sz w:val="18"/>
                                    <w:lang w:val="es-ES"/>
                                  </w:rPr>
                                </w:pPr>
                                <w:r>
                                  <w:rPr>
                                    <w:color w:val="FFFFFF" w:themeColor="background1"/>
                                    <w:sz w:val="1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5DB78C" id="Group 27" o:spid="_x0000_s1117" style="position:absolute;left:0;text-align:left;margin-left:426pt;margin-top:93.65pt;width:16.65pt;height:18.2pt;z-index:251673600;mso-width-relative:margin;mso-height-relative:margin" coordorigin="-29710,78588" coordsize="211516,2316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">
                  <v:oval id="Elipse 103" o:spid="_x0000_s1118"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" fillcolor="#ffc000" stroked="f">
                    <v:shadow on="t" color="black" opacity="22937f" origin=",.5" offset="0,.63889mm"/>
                    <v:textbox>
                      <w:txbxContent>
                        <w:p w14:paraId="304899F5" w14:textId="77777777" w:rsidR="008F4E7B" w:rsidRPr="004B4205" w:rsidRDefault="008F4E7B" w:rsidP="008F4E7B">
                          <w:pPr>
                            <w:jc w:val="center"/>
                            <w:rPr>
                              <w:color w:val="404040" w:themeColor="text1" w:themeTint="BF"/>
                              <w:sz w:val="22"/>
                            </w:rPr>
                          </w:pPr>
                        </w:p>
                      </w:txbxContent>
                    </v:textbox>
                  </v:oval>
                  <v:shape id="Cuadro de texto 104" o:spid="_x0000_s1119" type="#_x0000_t202" style="position:absolute;left:-29710;top:78588;width:211516;height:231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" filled="f" stroked="f" strokeweight=".5pt">
                    <v:textbox>
                      <w:txbxContent>
                        <w:p w14:paraId="6C4713C8" w14:textId="77777777" w:rsidR="008F4E7B" w:rsidRPr="001B59F7" w:rsidRDefault="008F4E7B" w:rsidP="008F4E7B">
                          <w:pPr>
                            <w:rPr>
                              <w:color w:val="FFFFFF" w:themeColor="background1"/>
                              <w:sz w:val="18"/>
                              <w:lang w:val="es-ES"/>
                            </w:rPr>
                          </w:pPr>
                          <w:r>
                            <w:rPr>
                              <w:color w:val="FFFFFF" w:themeColor="background1"/>
                              <w:sz w:val="18"/>
                              <w:lang w:val="es-ES"/>
                            </w:rPr>
                            <w:t>2</w:t>
                          </w:r>
                        </w:p>
                      </w:txbxContent>
                    </v:textbox>
                  </v:shape>
                </v:group>
              </w:pict>
            </mc:Fallback>
          </mc:AlternateContent>
        </w:r>
      </w:ins>
      <w:ins w:id="48" w:author="Aida Monfort Muriach" w:date="2020-10-27T11:27:00Z">
        <w:r w:rsidRPr="00474C2C">
          <w:rPr>
            <w:noProof/>
          </w:rPr>
          <mc:AlternateContent>
            <mc:Choice Requires="wpg">
              <w:drawing>
                <wp:anchor distT="0" distB="0" distL="114300" distR="114300" simplePos="0" relativeHeight="251672576" behindDoc="0" locked="0" layoutInCell="1" allowOverlap="1" wp14:anchorId="61A64714" wp14:editId="4301B3FD">
                  <wp:simplePos x="0" y="0"/>
                  <wp:positionH relativeFrom="column">
                    <wp:posOffset>-127000</wp:posOffset>
                  </wp:positionH>
                  <wp:positionV relativeFrom="paragraph">
                    <wp:posOffset>1477857</wp:posOffset>
                  </wp:positionV>
                  <wp:extent cx="211516" cy="206173"/>
                  <wp:effectExtent l="0" t="0" r="4445" b="0"/>
                  <wp:wrapNone/>
                  <wp:docPr id="12" name="Group 24"/>
                  <wp:cNvGraphicFramePr/>
                  <a:graphic xmlns:a="http://schemas.openxmlformats.org/drawingml/2006/main">
                    <a:graphicData uri="http://schemas.microsoft.com/office/word/2010/wordprocessingGroup">
                      <wpg:wgp>
                        <wpg:cNvGrpSpPr/>
                        <wpg:grpSpPr>
                          <a:xfrm>
                            <a:off x="0" y="0"/>
                            <a:ext cx="211516" cy="206173"/>
                            <a:chOff x="-29710" y="78588"/>
                            <a:chExt cx="211516" cy="206173"/>
                          </a:xfrm>
                        </wpg:grpSpPr>
                        <wps:wsp>
                          <wps:cNvPr id="13"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7DCEE04E" w14:textId="77777777" w:rsidR="008F4E7B" w:rsidRPr="004B4205" w:rsidRDefault="008F4E7B" w:rsidP="008F4E7B">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uadro de texto 104"/>
                          <wps:cNvSpPr txBox="1"/>
                          <wps:spPr>
                            <a:xfrm>
                              <a:off x="-29710" y="78588"/>
                              <a:ext cx="202565" cy="203200"/>
                            </a:xfrm>
                            <a:prstGeom prst="rect">
                              <a:avLst/>
                            </a:prstGeom>
                            <a:noFill/>
                            <a:ln w="6350">
                              <a:noFill/>
                            </a:ln>
                          </wps:spPr>
                          <wps:txbx>
                            <w:txbxContent>
                              <w:p w14:paraId="04800BE6" w14:textId="77777777" w:rsidR="008F4E7B" w:rsidRPr="00F14E9D" w:rsidRDefault="008F4E7B" w:rsidP="008F4E7B">
                                <w:pPr>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A64714" id="Group 24" o:spid="_x0000_s1120" style="position:absolute;left:0;text-align:left;margin-left:-10pt;margin-top:116.35pt;width:16.65pt;height:16.25pt;z-index:251672576;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">
                  <v:oval id="Elipse 103" o:spid="_x0000_s1121"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" fillcolor="#ffc000" stroked="f">
                    <v:shadow on="t" color="black" opacity="22937f" origin=",.5" offset="0,.63889mm"/>
                    <v:textbox>
                      <w:txbxContent>
                        <w:p w14:paraId="7DCEE04E" w14:textId="77777777" w:rsidR="008F4E7B" w:rsidRPr="004B4205" w:rsidRDefault="008F4E7B" w:rsidP="008F4E7B">
                          <w:pPr>
                            <w:jc w:val="center"/>
                            <w:rPr>
                              <w:color w:val="404040" w:themeColor="text1" w:themeTint="BF"/>
                              <w:sz w:val="22"/>
                            </w:rPr>
                          </w:pPr>
                        </w:p>
                      </w:txbxContent>
                    </v:textbox>
                  </v:oval>
                  <v:shape id="Cuadro de texto 104" o:spid="_x0000_s1122"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fH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" filled="f" stroked="f" strokeweight=".5pt">
                    <v:textbox>
                      <w:txbxContent>
                        <w:p w14:paraId="04800BE6" w14:textId="77777777" w:rsidR="008F4E7B" w:rsidRPr="00F14E9D" w:rsidRDefault="008F4E7B" w:rsidP="008F4E7B">
                          <w:pPr>
                            <w:rPr>
                              <w:color w:val="FFFFFF" w:themeColor="background1"/>
                              <w:sz w:val="18"/>
                            </w:rPr>
                          </w:pPr>
                          <w:r w:rsidRPr="00F14E9D">
                            <w:rPr>
                              <w:color w:val="FFFFFF" w:themeColor="background1"/>
                              <w:sz w:val="18"/>
                            </w:rPr>
                            <w:t>1</w:t>
                          </w:r>
                        </w:p>
                      </w:txbxContent>
                    </v:textbox>
                  </v:shape>
                </v:group>
              </w:pict>
            </mc:Fallback>
          </mc:AlternateContent>
        </w:r>
      </w:ins>
      <w:r>
        <w:rPr>
          <w:noProof/>
        </w:rPr>
        <w:drawing>
          <wp:inline distT="0" distB="0" distL="0" distR="0" wp14:anchorId="3362D610" wp14:editId="71BB05E4">
            <wp:extent cx="5572988" cy="2764667"/>
            <wp:effectExtent l="0" t="0" r="254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2988" cy="2764667"/>
                    </a:xfrm>
                    <a:prstGeom prst="rect">
                      <a:avLst/>
                    </a:prstGeom>
                  </pic:spPr>
                </pic:pic>
              </a:graphicData>
            </a:graphic>
          </wp:inline>
        </w:drawing>
      </w:r>
    </w:p>
    <w:p w14:paraId="771F5238" w14:textId="31080B70" w:rsidR="008F4E7B" w:rsidRDefault="008F4E7B" w:rsidP="008F4E7B">
      <w:pPr>
        <w:pStyle w:val="Caption"/>
        <w:jc w:val="center"/>
      </w:pPr>
      <w:proofErr w:type="spellStart"/>
      <w:r>
        <w:t>Figure</w:t>
      </w:r>
      <w:proofErr w:type="spellEnd"/>
      <w:r>
        <w:t xml:space="preserve"> </w:t>
      </w:r>
      <w:r>
        <w:fldChar w:fldCharType="begin"/>
      </w:r>
      <w:r>
        <w:instrText xml:space="preserve"> SEQ Figure \* ARABIC </w:instrText>
      </w:r>
      <w:r>
        <w:fldChar w:fldCharType="separate"/>
      </w:r>
      <w:r w:rsidR="00DE728A">
        <w:rPr>
          <w:noProof/>
        </w:rPr>
        <w:t>7</w:t>
      </w:r>
      <w:r>
        <w:rPr>
          <w:noProof/>
        </w:rPr>
        <w:fldChar w:fldCharType="end"/>
      </w:r>
      <w:r>
        <w:rPr>
          <w:noProof/>
        </w:rPr>
        <w:t>.</w:t>
      </w:r>
      <w:r>
        <w:t xml:space="preserve"> Home </w:t>
      </w:r>
      <w:proofErr w:type="spellStart"/>
      <w:r>
        <w:t>page</w:t>
      </w:r>
      <w:proofErr w:type="spellEnd"/>
      <w:r>
        <w:t xml:space="preserve"> </w:t>
      </w:r>
      <w:proofErr w:type="spellStart"/>
      <w:r>
        <w:t>view</w:t>
      </w:r>
      <w:proofErr w:type="spellEnd"/>
    </w:p>
    <w:p w14:paraId="07A2306C" w14:textId="77777777" w:rsidR="008F4E7B" w:rsidRDefault="008F4E7B" w:rsidP="008F4E7B">
      <w:pPr>
        <w:keepNext/>
      </w:pPr>
    </w:p>
    <w:p w14:paraId="74285F4C" w14:textId="77777777" w:rsidR="008F4E7B" w:rsidRDefault="008F4E7B" w:rsidP="008F4E7B">
      <w:pPr>
        <w:spacing w:after="240"/>
      </w:pPr>
      <w:r>
        <w:rPr>
          <w:noProof/>
        </w:rPr>
        <w:drawing>
          <wp:anchor distT="0" distB="0" distL="114300" distR="114300" simplePos="0" relativeHeight="251666432" behindDoc="0" locked="0" layoutInCell="1" allowOverlap="1" wp14:anchorId="2EDDF31E" wp14:editId="13C47FF9">
            <wp:simplePos x="0" y="0"/>
            <wp:positionH relativeFrom="column">
              <wp:posOffset>1852786</wp:posOffset>
            </wp:positionH>
            <wp:positionV relativeFrom="paragraph">
              <wp:posOffset>1086241</wp:posOffset>
            </wp:positionV>
            <wp:extent cx="1818005" cy="507513"/>
            <wp:effectExtent l="0" t="0" r="0" b="63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18005" cy="507513"/>
                    </a:xfrm>
                    <a:prstGeom prst="rect">
                      <a:avLst/>
                    </a:prstGeom>
                  </pic:spPr>
                </pic:pic>
              </a:graphicData>
            </a:graphic>
          </wp:anchor>
        </w:drawing>
      </w:r>
      <w:proofErr w:type="spellStart"/>
      <w:r>
        <w:t>Each</w:t>
      </w:r>
      <w:proofErr w:type="spellEnd"/>
      <w:r>
        <w:t xml:space="preserve"> JO has a </w:t>
      </w:r>
      <w:proofErr w:type="spellStart"/>
      <w:r>
        <w:t>toolbox</w:t>
      </w:r>
      <w:proofErr w:type="spellEnd"/>
      <w:r>
        <w:t xml:space="preserve"> </w:t>
      </w:r>
      <w:proofErr w:type="spellStart"/>
      <w:r>
        <w:t>menu</w:t>
      </w:r>
      <w:proofErr w:type="spellEnd"/>
      <w:r>
        <w:t xml:space="preserve"> (2), in </w:t>
      </w:r>
      <w:proofErr w:type="spellStart"/>
      <w:r>
        <w:t>which</w:t>
      </w:r>
      <w:proofErr w:type="spellEnd"/>
      <w:r>
        <w:t xml:space="preserve"> </w:t>
      </w:r>
      <w:proofErr w:type="spellStart"/>
      <w:r>
        <w:t>the</w:t>
      </w:r>
      <w:proofErr w:type="spellEnd"/>
      <w:r>
        <w:t xml:space="preserve"> </w:t>
      </w:r>
      <w:proofErr w:type="spellStart"/>
      <w:r>
        <w:t>user</w:t>
      </w:r>
      <w:proofErr w:type="spellEnd"/>
      <w:r>
        <w:t xml:space="preserve"> can </w:t>
      </w:r>
      <w:proofErr w:type="spellStart"/>
      <w:r>
        <w:t>find</w:t>
      </w:r>
      <w:proofErr w:type="spellEnd"/>
      <w:r>
        <w:t xml:space="preserve"> </w:t>
      </w:r>
      <w:proofErr w:type="spellStart"/>
      <w:r>
        <w:t>the</w:t>
      </w:r>
      <w:proofErr w:type="spellEnd"/>
      <w:r>
        <w:t xml:space="preserve"> </w:t>
      </w:r>
      <w:proofErr w:type="spellStart"/>
      <w:r>
        <w:t>following</w:t>
      </w:r>
      <w:proofErr w:type="spellEnd"/>
      <w:r>
        <w:t xml:space="preserve"> </w:t>
      </w:r>
      <w:proofErr w:type="spellStart"/>
      <w:r>
        <w:t>options</w:t>
      </w:r>
      <w:proofErr w:type="spellEnd"/>
      <w:r>
        <w:t xml:space="preserve"> </w:t>
      </w:r>
      <w:proofErr w:type="spellStart"/>
      <w:r>
        <w:t>from</w:t>
      </w:r>
      <w:proofErr w:type="spellEnd"/>
      <w:r>
        <w:t xml:space="preserve"> </w:t>
      </w:r>
      <w:proofErr w:type="spellStart"/>
      <w:r>
        <w:t>left</w:t>
      </w:r>
      <w:proofErr w:type="spellEnd"/>
      <w:r>
        <w:t xml:space="preserve"> to </w:t>
      </w:r>
      <w:proofErr w:type="spellStart"/>
      <w:r>
        <w:t>right</w:t>
      </w:r>
      <w:proofErr w:type="spellEnd"/>
      <w:r>
        <w:t xml:space="preserve">: </w:t>
      </w:r>
      <w:proofErr w:type="spellStart"/>
      <w:r>
        <w:t>share</w:t>
      </w:r>
      <w:proofErr w:type="spellEnd"/>
      <w:r>
        <w:t xml:space="preserve">, </w:t>
      </w:r>
      <w:proofErr w:type="spellStart"/>
      <w:r>
        <w:t>duplicate</w:t>
      </w:r>
      <w:proofErr w:type="spellEnd"/>
      <w:r>
        <w:t xml:space="preserve">, </w:t>
      </w:r>
      <w:proofErr w:type="spellStart"/>
      <w:r>
        <w:t>edit</w:t>
      </w:r>
      <w:proofErr w:type="spellEnd"/>
      <w:r>
        <w:t xml:space="preserve"> </w:t>
      </w:r>
      <w:proofErr w:type="spellStart"/>
      <w:r>
        <w:t>and</w:t>
      </w:r>
      <w:proofErr w:type="spellEnd"/>
      <w:r>
        <w:t xml:space="preserve"> </w:t>
      </w:r>
      <w:proofErr w:type="spellStart"/>
      <w:r>
        <w:t>delete</w:t>
      </w:r>
      <w:proofErr w:type="spellEnd"/>
      <w:r>
        <w:t xml:space="preserve"> (</w:t>
      </w:r>
      <w:proofErr w:type="spellStart"/>
      <w:r>
        <w:t>Figure</w:t>
      </w:r>
      <w:proofErr w:type="spellEnd"/>
      <w:r>
        <w:t xml:space="preserve"> 4). </w:t>
      </w:r>
      <w:proofErr w:type="spellStart"/>
      <w:r>
        <w:t>Some</w:t>
      </w:r>
      <w:proofErr w:type="spellEnd"/>
      <w:r>
        <w:t xml:space="preserve"> </w:t>
      </w:r>
      <w:proofErr w:type="spellStart"/>
      <w:r>
        <w:t>actions</w:t>
      </w:r>
      <w:proofErr w:type="spellEnd"/>
      <w:r>
        <w:t xml:space="preserve"> </w:t>
      </w:r>
      <w:proofErr w:type="spellStart"/>
      <w:r>
        <w:t>may</w:t>
      </w:r>
      <w:proofErr w:type="spellEnd"/>
      <w:r>
        <w:t xml:space="preserve"> be </w:t>
      </w:r>
      <w:proofErr w:type="spellStart"/>
      <w:r>
        <w:t>disabled</w:t>
      </w:r>
      <w:proofErr w:type="spellEnd"/>
      <w:r>
        <w:t xml:space="preserve"> </w:t>
      </w:r>
      <w:proofErr w:type="spellStart"/>
      <w:r>
        <w:t>depending</w:t>
      </w:r>
      <w:proofErr w:type="spellEnd"/>
      <w:r>
        <w:t xml:space="preserve"> on </w:t>
      </w:r>
      <w:proofErr w:type="spellStart"/>
      <w:r>
        <w:t>the</w:t>
      </w:r>
      <w:proofErr w:type="spellEnd"/>
      <w:r>
        <w:t xml:space="preserve"> </w:t>
      </w:r>
      <w:proofErr w:type="spellStart"/>
      <w:r>
        <w:t>type</w:t>
      </w:r>
      <w:proofErr w:type="spellEnd"/>
      <w:r>
        <w:t xml:space="preserve"> of </w:t>
      </w:r>
      <w:proofErr w:type="spellStart"/>
      <w:r>
        <w:t>user</w:t>
      </w:r>
      <w:proofErr w:type="spellEnd"/>
      <w:r>
        <w:t xml:space="preserve"> (</w:t>
      </w:r>
      <w:proofErr w:type="spellStart"/>
      <w:r>
        <w:t>anonymous</w:t>
      </w:r>
      <w:proofErr w:type="spellEnd"/>
      <w:r>
        <w:t xml:space="preserve"> or </w:t>
      </w:r>
      <w:proofErr w:type="spellStart"/>
      <w:r>
        <w:t>logged</w:t>
      </w:r>
      <w:proofErr w:type="spellEnd"/>
      <w:r>
        <w:t xml:space="preserve"> in), </w:t>
      </w:r>
      <w:proofErr w:type="spellStart"/>
      <w:r>
        <w:t>see</w:t>
      </w:r>
      <w:proofErr w:type="spellEnd"/>
      <w:r>
        <w:t xml:space="preserve"> </w:t>
      </w:r>
      <w:proofErr w:type="spellStart"/>
      <w:r>
        <w:t>Figure</w:t>
      </w:r>
      <w:proofErr w:type="spellEnd"/>
      <w:r>
        <w:t xml:space="preserve"> 4. </w:t>
      </w:r>
    </w:p>
    <w:p w14:paraId="4BDCCC10" w14:textId="77777777" w:rsidR="008F4E7B" w:rsidRDefault="008F4E7B" w:rsidP="008F4E7B">
      <w:pPr>
        <w:spacing w:after="240"/>
      </w:pPr>
      <w:r>
        <w:rPr>
          <w:noProof/>
        </w:rPr>
        <mc:AlternateContent>
          <mc:Choice Requires="wps">
            <w:drawing>
              <wp:anchor distT="0" distB="0" distL="114300" distR="114300" simplePos="0" relativeHeight="251712512" behindDoc="0" locked="0" layoutInCell="1" allowOverlap="1" wp14:anchorId="746E1E2A" wp14:editId="3F881FA1">
                <wp:simplePos x="0" y="0"/>
                <wp:positionH relativeFrom="column">
                  <wp:posOffset>1852246</wp:posOffset>
                </wp:positionH>
                <wp:positionV relativeFrom="paragraph">
                  <wp:posOffset>667189</wp:posOffset>
                </wp:positionV>
                <wp:extent cx="2125345" cy="635"/>
                <wp:effectExtent l="0" t="0" r="0" b="0"/>
                <wp:wrapTopAndBottom/>
                <wp:docPr id="263453922" name="Text Box 1"/>
                <wp:cNvGraphicFramePr/>
                <a:graphic xmlns:a="http://schemas.openxmlformats.org/drawingml/2006/main">
                  <a:graphicData uri="http://schemas.microsoft.com/office/word/2010/wordprocessingShape">
                    <wps:wsp>
                      <wps:cNvSpPr txBox="1"/>
                      <wps:spPr>
                        <a:xfrm>
                          <a:off x="0" y="0"/>
                          <a:ext cx="2125345" cy="635"/>
                        </a:xfrm>
                        <a:prstGeom prst="rect">
                          <a:avLst/>
                        </a:prstGeom>
                        <a:solidFill>
                          <a:prstClr val="white"/>
                        </a:solidFill>
                        <a:ln>
                          <a:noFill/>
                        </a:ln>
                      </wps:spPr>
                      <wps:txbx>
                        <w:txbxContent>
                          <w:p w14:paraId="3F5517E6" w14:textId="39469674" w:rsidR="008F4E7B" w:rsidRPr="00A674E2" w:rsidRDefault="008F4E7B" w:rsidP="008F4E7B">
                            <w:pPr>
                              <w:pStyle w:val="Caption"/>
                              <w:rPr>
                                <w:noProof/>
                                <w:color w:val="434343"/>
                                <w:lang w:val="en-GB"/>
                              </w:rPr>
                            </w:pPr>
                            <w:proofErr w:type="spellStart"/>
                            <w:r>
                              <w:t>Figure</w:t>
                            </w:r>
                            <w:proofErr w:type="spellEnd"/>
                            <w:r>
                              <w:t xml:space="preserve"> </w:t>
                            </w:r>
                            <w:r>
                              <w:fldChar w:fldCharType="begin"/>
                            </w:r>
                            <w:r>
                              <w:instrText xml:space="preserve"> SEQ Figure \* ARABIC </w:instrText>
                            </w:r>
                            <w:r>
                              <w:fldChar w:fldCharType="separate"/>
                            </w:r>
                            <w:r w:rsidR="00DE728A">
                              <w:rPr>
                                <w:noProof/>
                              </w:rPr>
                              <w:t>8</w:t>
                            </w:r>
                            <w:r>
                              <w:fldChar w:fldCharType="end"/>
                            </w:r>
                            <w:r>
                              <w:t xml:space="preserve">. </w:t>
                            </w:r>
                            <w:proofErr w:type="spellStart"/>
                            <w:r w:rsidRPr="00B07651">
                              <w:t>Toolbox</w:t>
                            </w:r>
                            <w:proofErr w:type="spellEnd"/>
                            <w:r w:rsidRPr="00B07651">
                              <w:t xml:space="preserve"> </w:t>
                            </w:r>
                            <w:proofErr w:type="spellStart"/>
                            <w:r w:rsidRPr="00B07651">
                              <w:t>with</w:t>
                            </w:r>
                            <w:proofErr w:type="spellEnd"/>
                            <w:r w:rsidRPr="00B07651">
                              <w:t xml:space="preserve"> all </w:t>
                            </w:r>
                            <w:proofErr w:type="spellStart"/>
                            <w:r w:rsidRPr="00B07651">
                              <w:t>actions</w:t>
                            </w:r>
                            <w:proofErr w:type="spellEnd"/>
                            <w:r w:rsidRPr="00B07651">
                              <w:t xml:space="preserve"> </w:t>
                            </w:r>
                            <w:proofErr w:type="spellStart"/>
                            <w:r w:rsidRPr="00B07651">
                              <w:t>enabled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6E1E2A" id="Text Box 1" o:spid="_x0000_s1123" type="#_x0000_t202" style="position:absolute;left:0;text-align:left;margin-left:145.85pt;margin-top:52.55pt;width:167.3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" stroked="f">
                <v:textbox style="mso-fit-shape-to-text:t" inset="0,0,0,0">
                  <w:txbxContent>
                    <w:p w14:paraId="3F5517E6" w14:textId="39469674" w:rsidR="008F4E7B" w:rsidRPr="00A674E2" w:rsidRDefault="008F4E7B" w:rsidP="008F4E7B">
                      <w:pPr>
                        <w:pStyle w:val="Caption"/>
                        <w:rPr>
                          <w:noProof/>
                          <w:color w:val="434343"/>
                          <w:lang w:val="en-GB"/>
                        </w:rPr>
                      </w:pPr>
                      <w:proofErr w:type="spellStart"/>
                      <w:r>
                        <w:t>Figure</w:t>
                      </w:r>
                      <w:proofErr w:type="spellEnd"/>
                      <w:r>
                        <w:t xml:space="preserve"> </w:t>
                      </w:r>
                      <w:r>
                        <w:fldChar w:fldCharType="begin"/>
                      </w:r>
                      <w:r>
                        <w:instrText xml:space="preserve"> SEQ Figure \* ARABIC </w:instrText>
                      </w:r>
                      <w:r>
                        <w:fldChar w:fldCharType="separate"/>
                      </w:r>
                      <w:r w:rsidR="00DE728A">
                        <w:rPr>
                          <w:noProof/>
                        </w:rPr>
                        <w:t>8</w:t>
                      </w:r>
                      <w:r>
                        <w:fldChar w:fldCharType="end"/>
                      </w:r>
                      <w:r>
                        <w:t xml:space="preserve">. </w:t>
                      </w:r>
                      <w:proofErr w:type="spellStart"/>
                      <w:r w:rsidRPr="00B07651">
                        <w:t>Toolbox</w:t>
                      </w:r>
                      <w:proofErr w:type="spellEnd"/>
                      <w:r w:rsidRPr="00B07651">
                        <w:t xml:space="preserve"> </w:t>
                      </w:r>
                      <w:proofErr w:type="spellStart"/>
                      <w:r w:rsidRPr="00B07651">
                        <w:t>with</w:t>
                      </w:r>
                      <w:proofErr w:type="spellEnd"/>
                      <w:r w:rsidRPr="00B07651">
                        <w:t xml:space="preserve"> all </w:t>
                      </w:r>
                      <w:proofErr w:type="spellStart"/>
                      <w:r w:rsidRPr="00B07651">
                        <w:t>actions</w:t>
                      </w:r>
                      <w:proofErr w:type="spellEnd"/>
                      <w:r w:rsidRPr="00B07651">
                        <w:t xml:space="preserve"> </w:t>
                      </w:r>
                      <w:proofErr w:type="spellStart"/>
                      <w:r w:rsidRPr="00B07651">
                        <w:t>enabled</w:t>
                      </w:r>
                      <w:proofErr w:type="spellEnd"/>
                    </w:p>
                  </w:txbxContent>
                </v:textbox>
                <w10:wrap type="topAndBottom"/>
              </v:shape>
            </w:pict>
          </mc:Fallback>
        </mc:AlternateContent>
      </w:r>
      <w:r w:rsidRPr="0002767C">
        <w:rPr>
          <w:noProof/>
        </w:rPr>
        <mc:AlternateContent>
          <mc:Choice Requires="wpg">
            <w:drawing>
              <wp:anchor distT="0" distB="0" distL="114300" distR="114300" simplePos="0" relativeHeight="251665408" behindDoc="0" locked="0" layoutInCell="1" allowOverlap="1" wp14:anchorId="64322C64" wp14:editId="73DDEE6A">
                <wp:simplePos x="0" y="0"/>
                <wp:positionH relativeFrom="column">
                  <wp:posOffset>1141095</wp:posOffset>
                </wp:positionH>
                <wp:positionV relativeFrom="paragraph">
                  <wp:posOffset>933450</wp:posOffset>
                </wp:positionV>
                <wp:extent cx="3743325" cy="1077595"/>
                <wp:effectExtent l="0" t="0" r="9525" b="8255"/>
                <wp:wrapTopAndBottom/>
                <wp:docPr id="80" name="Grupo 80"/>
                <wp:cNvGraphicFramePr/>
                <a:graphic xmlns:a="http://schemas.openxmlformats.org/drawingml/2006/main">
                  <a:graphicData uri="http://schemas.microsoft.com/office/word/2010/wordprocessingGroup">
                    <wpg:wgp>
                      <wpg:cNvGrpSpPr/>
                      <wpg:grpSpPr>
                        <a:xfrm>
                          <a:off x="0" y="0"/>
                          <a:ext cx="3743325" cy="1077595"/>
                          <a:chOff x="-9" y="0"/>
                          <a:chExt cx="3743325" cy="1077595"/>
                        </a:xfrm>
                      </wpg:grpSpPr>
                      <pic:pic xmlns:pic="http://schemas.openxmlformats.org/drawingml/2006/picture">
                        <pic:nvPicPr>
                          <pic:cNvPr id="18" name="Imagen 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114425" y="0"/>
                            <a:ext cx="1511300" cy="727710"/>
                          </a:xfrm>
                          <a:prstGeom prst="rect">
                            <a:avLst/>
                          </a:prstGeom>
                        </pic:spPr>
                      </pic:pic>
                      <wps:wsp>
                        <wps:cNvPr id="19" name="Cuadro de texto 19"/>
                        <wps:cNvSpPr txBox="1"/>
                        <wps:spPr>
                          <a:xfrm>
                            <a:off x="-9" y="810895"/>
                            <a:ext cx="3743325" cy="266700"/>
                          </a:xfrm>
                          <a:prstGeom prst="rect">
                            <a:avLst/>
                          </a:prstGeom>
                          <a:solidFill>
                            <a:prstClr val="white"/>
                          </a:solidFill>
                          <a:ln>
                            <a:noFill/>
                          </a:ln>
                        </wps:spPr>
                        <wps:txbx>
                          <w:txbxContent>
                            <w:p w14:paraId="3E82A5E0" w14:textId="1D687DB1" w:rsidR="008F4E7B" w:rsidRPr="00BA1788" w:rsidRDefault="008F4E7B" w:rsidP="008F4E7B">
                              <w:pPr>
                                <w:pStyle w:val="Caption"/>
                              </w:pPr>
                              <w:bookmarkStart w:id="49" w:name="_Ref22886856"/>
                              <w:proofErr w:type="spellStart"/>
                              <w:r>
                                <w:t>Figure</w:t>
                              </w:r>
                              <w:proofErr w:type="spellEnd"/>
                              <w:r>
                                <w:t xml:space="preserve"> </w:t>
                              </w:r>
                              <w:r>
                                <w:fldChar w:fldCharType="begin"/>
                              </w:r>
                              <w:r>
                                <w:instrText xml:space="preserve"> SEQ Figure \* ARABIC </w:instrText>
                              </w:r>
                              <w:r>
                                <w:fldChar w:fldCharType="separate"/>
                              </w:r>
                              <w:r w:rsidR="00DE728A">
                                <w:rPr>
                                  <w:noProof/>
                                </w:rPr>
                                <w:t>9</w:t>
                              </w:r>
                              <w:r>
                                <w:rPr>
                                  <w:noProof/>
                                </w:rPr>
                                <w:fldChar w:fldCharType="end"/>
                              </w:r>
                              <w:bookmarkEnd w:id="49"/>
                              <w:r>
                                <w:rPr>
                                  <w:noProof/>
                                </w:rPr>
                                <w:t>.</w:t>
                              </w:r>
                              <w:r>
                                <w:t xml:space="preserve"> </w:t>
                              </w:r>
                              <w:proofErr w:type="spellStart"/>
                              <w:r>
                                <w:t>Toolbox</w:t>
                              </w:r>
                              <w:proofErr w:type="spellEnd"/>
                              <w:r>
                                <w:t xml:space="preserve"> </w:t>
                              </w:r>
                              <w:proofErr w:type="spellStart"/>
                              <w:r>
                                <w:t>with</w:t>
                              </w:r>
                              <w:proofErr w:type="spellEnd"/>
                              <w:r>
                                <w:t xml:space="preserve"> </w:t>
                              </w:r>
                              <w:proofErr w:type="spellStart"/>
                              <w:r>
                                <w:t>some</w:t>
                              </w:r>
                              <w:proofErr w:type="spellEnd"/>
                              <w:r>
                                <w:t xml:space="preserve"> </w:t>
                              </w:r>
                              <w:proofErr w:type="spellStart"/>
                              <w:r>
                                <w:t>actions</w:t>
                              </w:r>
                              <w:proofErr w:type="spellEnd"/>
                              <w:r>
                                <w:t xml:space="preserve"> </w:t>
                              </w:r>
                              <w:proofErr w:type="spellStart"/>
                              <w:r>
                                <w:t>disabled</w:t>
                              </w:r>
                              <w:proofErr w:type="spellEnd"/>
                              <w:r>
                                <w:t xml:space="preserve"> as in </w:t>
                              </w:r>
                              <w:proofErr w:type="spellStart"/>
                              <w:r>
                                <w:t>the</w:t>
                              </w:r>
                              <w:proofErr w:type="spellEnd"/>
                              <w:r>
                                <w:t xml:space="preserve"> </w:t>
                              </w:r>
                              <w:proofErr w:type="spellStart"/>
                              <w:r>
                                <w:t>anonymous</w:t>
                              </w:r>
                              <w:proofErr w:type="spellEnd"/>
                              <w:r>
                                <w:t xml:space="preserve"> </w:t>
                              </w:r>
                              <w:proofErr w:type="spellStart"/>
                              <w:r>
                                <w:t>view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322C64" id="Grupo 80" o:spid="_x0000_s1124" style="position:absolute;left:0;text-align:left;margin-left:89.85pt;margin-top:73.5pt;width:294.75pt;height:84.85pt;z-index:251665408;mso-width-relative:margin;mso-height-relative:margin" coordorigin="" coordsize="37433,107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">
                <v:shape id="Imagen 18" o:spid="_x0000_s1125" type="#_x0000_t75" style="position:absolute;left:11144;width:15113;height:72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">
                  <v:imagedata r:id="rId22" o:title=""/>
                </v:shape>
                <v:shape id="Cuadro de texto 19" o:spid="_x0000_s1126" type="#_x0000_t202" style="position:absolute;top:8108;width:3743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" stroked="f">
                  <v:textbox style="mso-fit-shape-to-text:t" inset="0,0,0,0">
                    <w:txbxContent>
                      <w:p w14:paraId="3E82A5E0" w14:textId="1D687DB1" w:rsidR="008F4E7B" w:rsidRPr="00BA1788" w:rsidRDefault="008F4E7B" w:rsidP="008F4E7B">
                        <w:pPr>
                          <w:pStyle w:val="Caption"/>
                        </w:pPr>
                        <w:bookmarkStart w:id="50" w:name="_Ref22886856"/>
                        <w:proofErr w:type="spellStart"/>
                        <w:r>
                          <w:t>Figure</w:t>
                        </w:r>
                        <w:proofErr w:type="spellEnd"/>
                        <w:r>
                          <w:t xml:space="preserve"> </w:t>
                        </w:r>
                        <w:r>
                          <w:fldChar w:fldCharType="begin"/>
                        </w:r>
                        <w:r>
                          <w:instrText xml:space="preserve"> SEQ Figure \* ARABIC </w:instrText>
                        </w:r>
                        <w:r>
                          <w:fldChar w:fldCharType="separate"/>
                        </w:r>
                        <w:r w:rsidR="00DE728A">
                          <w:rPr>
                            <w:noProof/>
                          </w:rPr>
                          <w:t>9</w:t>
                        </w:r>
                        <w:r>
                          <w:rPr>
                            <w:noProof/>
                          </w:rPr>
                          <w:fldChar w:fldCharType="end"/>
                        </w:r>
                        <w:bookmarkEnd w:id="50"/>
                        <w:r>
                          <w:rPr>
                            <w:noProof/>
                          </w:rPr>
                          <w:t>.</w:t>
                        </w:r>
                        <w:r>
                          <w:t xml:space="preserve"> </w:t>
                        </w:r>
                        <w:proofErr w:type="spellStart"/>
                        <w:r>
                          <w:t>Toolbox</w:t>
                        </w:r>
                        <w:proofErr w:type="spellEnd"/>
                        <w:r>
                          <w:t xml:space="preserve"> </w:t>
                        </w:r>
                        <w:proofErr w:type="spellStart"/>
                        <w:r>
                          <w:t>with</w:t>
                        </w:r>
                        <w:proofErr w:type="spellEnd"/>
                        <w:r>
                          <w:t xml:space="preserve"> </w:t>
                        </w:r>
                        <w:proofErr w:type="spellStart"/>
                        <w:r>
                          <w:t>some</w:t>
                        </w:r>
                        <w:proofErr w:type="spellEnd"/>
                        <w:r>
                          <w:t xml:space="preserve"> </w:t>
                        </w:r>
                        <w:proofErr w:type="spellStart"/>
                        <w:r>
                          <w:t>actions</w:t>
                        </w:r>
                        <w:proofErr w:type="spellEnd"/>
                        <w:r>
                          <w:t xml:space="preserve"> </w:t>
                        </w:r>
                        <w:proofErr w:type="spellStart"/>
                        <w:r>
                          <w:t>disabled</w:t>
                        </w:r>
                        <w:proofErr w:type="spellEnd"/>
                        <w:r>
                          <w:t xml:space="preserve"> as in </w:t>
                        </w:r>
                        <w:proofErr w:type="spellStart"/>
                        <w:r>
                          <w:t>the</w:t>
                        </w:r>
                        <w:proofErr w:type="spellEnd"/>
                        <w:r>
                          <w:t xml:space="preserve"> </w:t>
                        </w:r>
                        <w:proofErr w:type="spellStart"/>
                        <w:r>
                          <w:t>anonymous</w:t>
                        </w:r>
                        <w:proofErr w:type="spellEnd"/>
                        <w:r>
                          <w:t xml:space="preserve"> </w:t>
                        </w:r>
                        <w:proofErr w:type="spellStart"/>
                        <w:r>
                          <w:t>view</w:t>
                        </w:r>
                        <w:proofErr w:type="spellEnd"/>
                      </w:p>
                    </w:txbxContent>
                  </v:textbox>
                </v:shape>
                <w10:wrap type="topAndBottom"/>
              </v:group>
            </w:pict>
          </mc:Fallback>
        </mc:AlternateContent>
      </w:r>
    </w:p>
    <w:p w14:paraId="708D598D" w14:textId="77777777" w:rsidR="008F4E7B" w:rsidRPr="00F37182" w:rsidRDefault="008F4E7B" w:rsidP="008F4E7B">
      <w:pPr>
        <w:spacing w:after="240"/>
        <w:rPr>
          <w:vanish/>
          <w:specVanish/>
        </w:rPr>
      </w:pPr>
      <w:r>
        <w:lastRenderedPageBreak/>
        <w:t xml:space="preserve">To </w:t>
      </w:r>
    </w:p>
    <w:p w14:paraId="79B16AF5" w14:textId="77777777" w:rsidR="008F4E7B" w:rsidRPr="00F37182" w:rsidRDefault="008F4E7B" w:rsidP="008F4E7B">
      <w:pPr>
        <w:pStyle w:val="Indiceentexto"/>
        <w:rPr>
          <w:vanish/>
          <w:specVanish/>
        </w:rPr>
      </w:pPr>
      <w:r>
        <w:t xml:space="preserve"> </w:t>
      </w:r>
      <w:bookmarkStart w:id="51" w:name="_Toc139972332"/>
      <w:bookmarkStart w:id="52" w:name="_Toc139972777"/>
      <w:r>
        <w:t>share a JO</w:t>
      </w:r>
      <w:bookmarkEnd w:id="51"/>
      <w:bookmarkEnd w:id="52"/>
      <w:r>
        <w:t xml:space="preserve"> </w:t>
      </w:r>
    </w:p>
    <w:p w14:paraId="26613935" w14:textId="77777777" w:rsidR="008F4E7B" w:rsidRDefault="008F4E7B" w:rsidP="008F4E7B">
      <w:pPr>
        <w:spacing w:after="240"/>
      </w:pPr>
      <w:r>
        <w:t xml:space="preserve"> , </w:t>
      </w:r>
      <w:proofErr w:type="spellStart"/>
      <w:r>
        <w:t>click</w:t>
      </w:r>
      <w:proofErr w:type="spellEnd"/>
      <w:r>
        <w:t xml:space="preserve"> </w:t>
      </w:r>
      <w:proofErr w:type="spellStart"/>
      <w:r>
        <w:t>the</w:t>
      </w:r>
      <w:proofErr w:type="spellEnd"/>
      <w:r>
        <w:t xml:space="preserve"> ‘</w:t>
      </w:r>
      <w:proofErr w:type="spellStart"/>
      <w:r>
        <w:t>Share</w:t>
      </w:r>
      <w:proofErr w:type="spellEnd"/>
      <w:r>
        <w:t xml:space="preserve">’ </w:t>
      </w:r>
      <w:proofErr w:type="spellStart"/>
      <w:r>
        <w:t>option</w:t>
      </w:r>
      <w:proofErr w:type="spellEnd"/>
      <w:r>
        <w:t xml:space="preserve"> </w:t>
      </w:r>
      <w:proofErr w:type="spellStart"/>
      <w:r>
        <w:t>and</w:t>
      </w:r>
      <w:proofErr w:type="spellEnd"/>
      <w:r>
        <w:t xml:space="preserve"> </w:t>
      </w:r>
      <w:proofErr w:type="spellStart"/>
      <w:r>
        <w:t>select</w:t>
      </w:r>
      <w:proofErr w:type="spellEnd"/>
      <w:r>
        <w:t xml:space="preserve"> </w:t>
      </w:r>
      <w:proofErr w:type="spellStart"/>
      <w:r>
        <w:t>one</w:t>
      </w:r>
      <w:proofErr w:type="spellEnd"/>
      <w:r>
        <w:t xml:space="preserve"> of </w:t>
      </w:r>
      <w:proofErr w:type="spellStart"/>
      <w:r>
        <w:t>the</w:t>
      </w:r>
      <w:proofErr w:type="spellEnd"/>
      <w:r>
        <w:t xml:space="preserve"> alternatives (</w:t>
      </w:r>
      <w:proofErr w:type="spellStart"/>
      <w:r>
        <w:t>from</w:t>
      </w:r>
      <w:proofErr w:type="spellEnd"/>
      <w:r>
        <w:t xml:space="preserve"> </w:t>
      </w:r>
      <w:proofErr w:type="spellStart"/>
      <w:r>
        <w:t>left</w:t>
      </w:r>
      <w:proofErr w:type="spellEnd"/>
      <w:r>
        <w:t xml:space="preserve"> to </w:t>
      </w:r>
      <w:proofErr w:type="spellStart"/>
      <w:r>
        <w:t>right</w:t>
      </w:r>
      <w:proofErr w:type="spellEnd"/>
      <w:r>
        <w:t>) ‘</w:t>
      </w:r>
      <w:proofErr w:type="spellStart"/>
      <w:r>
        <w:t>copy</w:t>
      </w:r>
      <w:proofErr w:type="spellEnd"/>
      <w:r>
        <w:t xml:space="preserve"> </w:t>
      </w:r>
      <w:proofErr w:type="spellStart"/>
      <w:r>
        <w:t>link</w:t>
      </w:r>
      <w:proofErr w:type="spellEnd"/>
      <w:r>
        <w:t>’, ‘</w:t>
      </w:r>
      <w:proofErr w:type="spellStart"/>
      <w:r>
        <w:t>export</w:t>
      </w:r>
      <w:proofErr w:type="spellEnd"/>
      <w:r>
        <w:t xml:space="preserve"> to </w:t>
      </w:r>
      <w:proofErr w:type="spellStart"/>
      <w:r>
        <w:t>pdf</w:t>
      </w:r>
      <w:proofErr w:type="spellEnd"/>
      <w:r>
        <w:t>’ or ‘</w:t>
      </w:r>
      <w:proofErr w:type="spellStart"/>
      <w:r>
        <w:t>export</w:t>
      </w:r>
      <w:proofErr w:type="spellEnd"/>
      <w:r>
        <w:t xml:space="preserve"> to </w:t>
      </w:r>
      <w:proofErr w:type="spellStart"/>
      <w:r>
        <w:t>xml</w:t>
      </w:r>
      <w:proofErr w:type="spellEnd"/>
      <w:r>
        <w:t>’ format (</w:t>
      </w:r>
      <w:proofErr w:type="spellStart"/>
      <w:r>
        <w:t>Figure</w:t>
      </w:r>
      <w:proofErr w:type="spellEnd"/>
      <w:r>
        <w:t xml:space="preserve"> 5).</w:t>
      </w:r>
    </w:p>
    <w:p w14:paraId="7ADC77FF" w14:textId="77777777" w:rsidR="008F4E7B" w:rsidRDefault="008F4E7B" w:rsidP="008F4E7B">
      <w:pPr>
        <w:spacing w:after="240"/>
      </w:pPr>
      <w:r w:rsidRPr="00C679D2">
        <w:rPr>
          <w:noProof/>
        </w:rPr>
        <mc:AlternateContent>
          <mc:Choice Requires="wpg">
            <w:drawing>
              <wp:anchor distT="0" distB="0" distL="114300" distR="114300" simplePos="0" relativeHeight="251667456" behindDoc="1" locked="0" layoutInCell="1" allowOverlap="1" wp14:anchorId="24103C8A" wp14:editId="1DEF407E">
                <wp:simplePos x="0" y="0"/>
                <wp:positionH relativeFrom="column">
                  <wp:posOffset>1645641</wp:posOffset>
                </wp:positionH>
                <wp:positionV relativeFrom="paragraph">
                  <wp:posOffset>365125</wp:posOffset>
                </wp:positionV>
                <wp:extent cx="1832610" cy="1281430"/>
                <wp:effectExtent l="0" t="0" r="0" b="0"/>
                <wp:wrapTopAndBottom/>
                <wp:docPr id="6" name="Grupo 6"/>
                <wp:cNvGraphicFramePr/>
                <a:graphic xmlns:a="http://schemas.openxmlformats.org/drawingml/2006/main">
                  <a:graphicData uri="http://schemas.microsoft.com/office/word/2010/wordprocessingGroup">
                    <wpg:wgp>
                      <wpg:cNvGrpSpPr/>
                      <wpg:grpSpPr>
                        <a:xfrm>
                          <a:off x="0" y="0"/>
                          <a:ext cx="1832610" cy="1281430"/>
                          <a:chOff x="0" y="0"/>
                          <a:chExt cx="1832847" cy="1282045"/>
                        </a:xfrm>
                      </wpg:grpSpPr>
                      <pic:pic xmlns:pic="http://schemas.openxmlformats.org/drawingml/2006/picture">
                        <pic:nvPicPr>
                          <pic:cNvPr id="7" name="Imagen 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5145" cy="1026160"/>
                          </a:xfrm>
                          <a:prstGeom prst="rect">
                            <a:avLst/>
                          </a:prstGeom>
                        </pic:spPr>
                      </pic:pic>
                      <wps:wsp>
                        <wps:cNvPr id="8" name="Cuadro de texto 8"/>
                        <wps:cNvSpPr txBox="1"/>
                        <wps:spPr>
                          <a:xfrm>
                            <a:off x="37702" y="1102360"/>
                            <a:ext cx="1795145" cy="179685"/>
                          </a:xfrm>
                          <a:prstGeom prst="rect">
                            <a:avLst/>
                          </a:prstGeom>
                          <a:solidFill>
                            <a:prstClr val="white"/>
                          </a:solidFill>
                          <a:ln>
                            <a:noFill/>
                          </a:ln>
                        </wps:spPr>
                        <wps:txbx>
                          <w:txbxContent>
                            <w:p w14:paraId="35225B9E" w14:textId="1375C04B" w:rsidR="008F4E7B" w:rsidRPr="00FE5D63" w:rsidRDefault="008F4E7B" w:rsidP="008F4E7B">
                              <w:pPr>
                                <w:pStyle w:val="Caption"/>
                                <w:rPr>
                                  <w:noProof/>
                                  <w:color w:val="434343"/>
                                </w:rPr>
                              </w:pPr>
                              <w:bookmarkStart w:id="53" w:name="_Ref22886870"/>
                              <w:proofErr w:type="spellStart"/>
                              <w:r>
                                <w:t>Figure</w:t>
                              </w:r>
                              <w:proofErr w:type="spellEnd"/>
                              <w:r>
                                <w:t xml:space="preserve"> </w:t>
                              </w:r>
                              <w:r>
                                <w:fldChar w:fldCharType="begin"/>
                              </w:r>
                              <w:r>
                                <w:instrText xml:space="preserve"> SEQ Figure \* ARABIC </w:instrText>
                              </w:r>
                              <w:r>
                                <w:fldChar w:fldCharType="separate"/>
                              </w:r>
                              <w:r w:rsidR="00DE728A">
                                <w:rPr>
                                  <w:noProof/>
                                </w:rPr>
                                <w:t>10</w:t>
                              </w:r>
                              <w:r>
                                <w:rPr>
                                  <w:noProof/>
                                </w:rPr>
                                <w:fldChar w:fldCharType="end"/>
                              </w:r>
                              <w:bookmarkEnd w:id="53"/>
                              <w:r>
                                <w:rPr>
                                  <w:noProof/>
                                </w:rPr>
                                <w:t>.</w:t>
                              </w:r>
                              <w:r>
                                <w:t xml:space="preserve"> </w:t>
                              </w:r>
                              <w:proofErr w:type="spellStart"/>
                              <w:r>
                                <w:t>Options</w:t>
                              </w:r>
                              <w:proofErr w:type="spellEnd"/>
                              <w:r>
                                <w:t xml:space="preserve"> to </w:t>
                              </w:r>
                              <w:proofErr w:type="spellStart"/>
                              <w:r>
                                <w:t>share</w:t>
                              </w:r>
                              <w:proofErr w:type="spellEnd"/>
                              <w:r>
                                <w:t xml:space="preserve"> a JO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4103C8A" id="Grupo 6" o:spid="_x0000_s1127" style="position:absolute;left:0;text-align:left;margin-left:129.6pt;margin-top:28.75pt;width:144.3pt;height:100.9pt;z-index:-251649024;mso-height-relative:margin" coordsize="18328,128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">
                <v:shape id="Imagen 7" o:spid="_x0000_s1128" type="#_x0000_t75" style="position:absolute;width:17951;height:102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">
                  <v:imagedata r:id="rId24" o:title=""/>
                </v:shape>
                <v:shape id="Cuadro de texto 8" o:spid="_x0000_s1129" type="#_x0000_t202" style="position:absolute;left:377;top:11023;width:17951;height:17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" stroked="f">
                  <v:textbox inset="0,0,0,0">
                    <w:txbxContent>
                      <w:p w14:paraId="35225B9E" w14:textId="1375C04B" w:rsidR="008F4E7B" w:rsidRPr="00FE5D63" w:rsidRDefault="008F4E7B" w:rsidP="008F4E7B">
                        <w:pPr>
                          <w:pStyle w:val="Caption"/>
                          <w:rPr>
                            <w:noProof/>
                            <w:color w:val="434343"/>
                          </w:rPr>
                        </w:pPr>
                        <w:bookmarkStart w:id="54" w:name="_Ref22886870"/>
                        <w:proofErr w:type="spellStart"/>
                        <w:r>
                          <w:t>Figure</w:t>
                        </w:r>
                        <w:proofErr w:type="spellEnd"/>
                        <w:r>
                          <w:t xml:space="preserve"> </w:t>
                        </w:r>
                        <w:r>
                          <w:fldChar w:fldCharType="begin"/>
                        </w:r>
                        <w:r>
                          <w:instrText xml:space="preserve"> SEQ Figure \* ARABIC </w:instrText>
                        </w:r>
                        <w:r>
                          <w:fldChar w:fldCharType="separate"/>
                        </w:r>
                        <w:r w:rsidR="00DE728A">
                          <w:rPr>
                            <w:noProof/>
                          </w:rPr>
                          <w:t>10</w:t>
                        </w:r>
                        <w:r>
                          <w:rPr>
                            <w:noProof/>
                          </w:rPr>
                          <w:fldChar w:fldCharType="end"/>
                        </w:r>
                        <w:bookmarkEnd w:id="54"/>
                        <w:r>
                          <w:rPr>
                            <w:noProof/>
                          </w:rPr>
                          <w:t>.</w:t>
                        </w:r>
                        <w:r>
                          <w:t xml:space="preserve"> </w:t>
                        </w:r>
                        <w:proofErr w:type="spellStart"/>
                        <w:r>
                          <w:t>Options</w:t>
                        </w:r>
                        <w:proofErr w:type="spellEnd"/>
                        <w:r>
                          <w:t xml:space="preserve"> to </w:t>
                        </w:r>
                        <w:proofErr w:type="spellStart"/>
                        <w:r>
                          <w:t>share</w:t>
                        </w:r>
                        <w:proofErr w:type="spellEnd"/>
                        <w:r>
                          <w:t xml:space="preserve"> a JO</w:t>
                        </w:r>
                      </w:p>
                    </w:txbxContent>
                  </v:textbox>
                </v:shape>
                <w10:wrap type="topAndBottom"/>
              </v:group>
            </w:pict>
          </mc:Fallback>
        </mc:AlternateContent>
      </w:r>
      <w:r>
        <w:t xml:space="preserve"> </w:t>
      </w:r>
    </w:p>
    <w:p w14:paraId="76F4785B" w14:textId="77777777" w:rsidR="008F4E7B" w:rsidRDefault="008F4E7B" w:rsidP="008F4E7B">
      <w:pPr>
        <w:spacing w:after="240"/>
      </w:pPr>
    </w:p>
    <w:p w14:paraId="1BBA2BAE" w14:textId="77777777" w:rsidR="008F4E7B" w:rsidRPr="00F37182" w:rsidRDefault="008F4E7B" w:rsidP="008F4E7B">
      <w:pPr>
        <w:spacing w:after="240"/>
        <w:rPr>
          <w:vanish/>
          <w:specVanish/>
        </w:rPr>
      </w:pPr>
      <w:r>
        <w:t xml:space="preserve">To </w:t>
      </w:r>
    </w:p>
    <w:p w14:paraId="502A65FC" w14:textId="77777777" w:rsidR="008F4E7B" w:rsidRPr="00F37182" w:rsidRDefault="008F4E7B" w:rsidP="008F4E7B">
      <w:pPr>
        <w:pStyle w:val="Indiceentexto"/>
        <w:rPr>
          <w:vanish/>
          <w:specVanish/>
        </w:rPr>
      </w:pPr>
      <w:r>
        <w:t xml:space="preserve"> </w:t>
      </w:r>
      <w:bookmarkStart w:id="55" w:name="_Toc139972333"/>
      <w:bookmarkStart w:id="56" w:name="_Toc139972778"/>
      <w:r>
        <w:t>duplicate a JO</w:t>
      </w:r>
      <w:bookmarkEnd w:id="55"/>
      <w:bookmarkEnd w:id="56"/>
    </w:p>
    <w:p w14:paraId="05976219" w14:textId="77777777" w:rsidR="008F4E7B" w:rsidRDefault="008F4E7B" w:rsidP="008F4E7B">
      <w:pPr>
        <w:spacing w:after="240"/>
      </w:pPr>
      <w:r>
        <w:t xml:space="preserve"> , </w:t>
      </w:r>
      <w:proofErr w:type="spellStart"/>
      <w:r>
        <w:t>the</w:t>
      </w:r>
      <w:proofErr w:type="spellEnd"/>
      <w:r>
        <w:t xml:space="preserve"> ‘</w:t>
      </w:r>
      <w:proofErr w:type="spellStart"/>
      <w:r>
        <w:t>Duplicate</w:t>
      </w:r>
      <w:proofErr w:type="spellEnd"/>
      <w:r>
        <w:t xml:space="preserve">’ </w:t>
      </w:r>
      <w:proofErr w:type="spellStart"/>
      <w:r>
        <w:t>Option</w:t>
      </w:r>
      <w:proofErr w:type="spellEnd"/>
      <w:r>
        <w:t xml:space="preserve"> </w:t>
      </w:r>
      <w:proofErr w:type="spellStart"/>
      <w:r>
        <w:t>creates</w:t>
      </w:r>
      <w:proofErr w:type="spellEnd"/>
      <w:r>
        <w:t xml:space="preserve"> a </w:t>
      </w:r>
      <w:proofErr w:type="spellStart"/>
      <w:r>
        <w:t>new</w:t>
      </w:r>
      <w:proofErr w:type="spellEnd"/>
      <w:r>
        <w:t xml:space="preserve"> JO </w:t>
      </w:r>
      <w:proofErr w:type="spellStart"/>
      <w:r>
        <w:t>which</w:t>
      </w:r>
      <w:proofErr w:type="spellEnd"/>
      <w:r>
        <w:t xml:space="preserve"> is </w:t>
      </w:r>
      <w:proofErr w:type="spellStart"/>
      <w:r>
        <w:t>prefilled</w:t>
      </w:r>
      <w:proofErr w:type="spellEnd"/>
      <w:r>
        <w:t xml:space="preserve"> </w:t>
      </w:r>
      <w:proofErr w:type="spellStart"/>
      <w:r>
        <w:t>with</w:t>
      </w:r>
      <w:proofErr w:type="spellEnd"/>
      <w:r>
        <w:t xml:space="preserve"> all </w:t>
      </w:r>
      <w:proofErr w:type="spellStart"/>
      <w:r>
        <w:t>information</w:t>
      </w:r>
      <w:proofErr w:type="spellEnd"/>
      <w:r>
        <w:t xml:space="preserve"> </w:t>
      </w:r>
      <w:proofErr w:type="spellStart"/>
      <w:r>
        <w:t>from</w:t>
      </w:r>
      <w:proofErr w:type="spellEnd"/>
      <w:r>
        <w:t xml:space="preserve"> </w:t>
      </w:r>
      <w:proofErr w:type="spellStart"/>
      <w:r>
        <w:t>the</w:t>
      </w:r>
      <w:proofErr w:type="spellEnd"/>
      <w:r>
        <w:t xml:space="preserve"> </w:t>
      </w:r>
      <w:proofErr w:type="spellStart"/>
      <w:r>
        <w:t>originating</w:t>
      </w:r>
      <w:proofErr w:type="spellEnd"/>
      <w:r>
        <w:t xml:space="preserve"> OP. </w:t>
      </w:r>
      <w:proofErr w:type="spellStart"/>
      <w:r>
        <w:t>You</w:t>
      </w:r>
      <w:proofErr w:type="spellEnd"/>
      <w:r>
        <w:t xml:space="preserve"> can </w:t>
      </w:r>
      <w:proofErr w:type="spellStart"/>
      <w:r>
        <w:t>then</w:t>
      </w:r>
      <w:proofErr w:type="spellEnd"/>
      <w:r>
        <w:t xml:space="preserve"> </w:t>
      </w:r>
      <w:proofErr w:type="spellStart"/>
      <w:r>
        <w:t>edit</w:t>
      </w:r>
      <w:proofErr w:type="spellEnd"/>
      <w:r>
        <w:t xml:space="preserve"> </w:t>
      </w:r>
      <w:proofErr w:type="spellStart"/>
      <w:r>
        <w:t>this</w:t>
      </w:r>
      <w:proofErr w:type="spellEnd"/>
      <w:r>
        <w:t xml:space="preserve"> </w:t>
      </w:r>
      <w:proofErr w:type="spellStart"/>
      <w:r>
        <w:t>information</w:t>
      </w:r>
      <w:proofErr w:type="spellEnd"/>
      <w:r>
        <w:t xml:space="preserve">, </w:t>
      </w:r>
      <w:proofErr w:type="spellStart"/>
      <w:r>
        <w:t>rename</w:t>
      </w:r>
      <w:proofErr w:type="spellEnd"/>
      <w:r>
        <w:t xml:space="preserve"> </w:t>
      </w:r>
      <w:proofErr w:type="spellStart"/>
      <w:r>
        <w:t>the</w:t>
      </w:r>
      <w:proofErr w:type="spellEnd"/>
      <w:r>
        <w:t xml:space="preserve"> JO </w:t>
      </w:r>
      <w:proofErr w:type="spellStart"/>
      <w:r>
        <w:t>and</w:t>
      </w:r>
      <w:proofErr w:type="spellEnd"/>
      <w:r>
        <w:t xml:space="preserve"> </w:t>
      </w:r>
      <w:proofErr w:type="spellStart"/>
      <w:r>
        <w:t>save</w:t>
      </w:r>
      <w:proofErr w:type="spellEnd"/>
      <w:r>
        <w:t xml:space="preserve"> </w:t>
      </w:r>
      <w:proofErr w:type="spellStart"/>
      <w:r>
        <w:t>it</w:t>
      </w:r>
      <w:proofErr w:type="spellEnd"/>
      <w:ins w:id="57" w:author="Estefanía Aguilar Moreno" w:date="2020-11-04T17:03:00Z">
        <w:r>
          <w:t xml:space="preserve"> as a </w:t>
        </w:r>
        <w:proofErr w:type="spellStart"/>
        <w:r>
          <w:t>different</w:t>
        </w:r>
        <w:proofErr w:type="spellEnd"/>
        <w:r>
          <w:t xml:space="preserve"> </w:t>
        </w:r>
        <w:proofErr w:type="spellStart"/>
        <w:r>
          <w:t>job</w:t>
        </w:r>
        <w:proofErr w:type="spellEnd"/>
        <w:r>
          <w:t xml:space="preserve"> </w:t>
        </w:r>
        <w:proofErr w:type="spellStart"/>
        <w:r>
          <w:t>offer</w:t>
        </w:r>
      </w:ins>
      <w:proofErr w:type="spellEnd"/>
      <w:r>
        <w:t xml:space="preserve">. </w:t>
      </w:r>
      <w:proofErr w:type="spellStart"/>
      <w:r>
        <w:t>This</w:t>
      </w:r>
      <w:proofErr w:type="spellEnd"/>
      <w:r>
        <w:t xml:space="preserve"> </w:t>
      </w:r>
      <w:proofErr w:type="spellStart"/>
      <w:r>
        <w:t>new</w:t>
      </w:r>
      <w:proofErr w:type="spellEnd"/>
      <w:r>
        <w:t xml:space="preserve"> JO is </w:t>
      </w:r>
      <w:proofErr w:type="spellStart"/>
      <w:r>
        <w:t>owned</w:t>
      </w:r>
      <w:proofErr w:type="spellEnd"/>
      <w:r>
        <w:t xml:space="preserve"> </w:t>
      </w:r>
      <w:proofErr w:type="spellStart"/>
      <w:r>
        <w:t>by</w:t>
      </w:r>
      <w:proofErr w:type="spellEnd"/>
      <w:r>
        <w:t xml:space="preserve"> </w:t>
      </w:r>
      <w:proofErr w:type="spellStart"/>
      <w:r>
        <w:t>you</w:t>
      </w:r>
      <w:proofErr w:type="spellEnd"/>
      <w:r>
        <w:t xml:space="preserve">, so </w:t>
      </w:r>
      <w:proofErr w:type="spellStart"/>
      <w:r>
        <w:t>you</w:t>
      </w:r>
      <w:proofErr w:type="spellEnd"/>
      <w:r>
        <w:t xml:space="preserve"> can </w:t>
      </w:r>
      <w:proofErr w:type="spellStart"/>
      <w:r>
        <w:t>later</w:t>
      </w:r>
      <w:proofErr w:type="spellEnd"/>
      <w:r>
        <w:t xml:space="preserve"> </w:t>
      </w:r>
      <w:proofErr w:type="spellStart"/>
      <w:r>
        <w:t>make</w:t>
      </w:r>
      <w:proofErr w:type="spellEnd"/>
      <w:r>
        <w:t xml:space="preserve"> </w:t>
      </w:r>
      <w:proofErr w:type="spellStart"/>
      <w:r>
        <w:t>modifications</w:t>
      </w:r>
      <w:proofErr w:type="spellEnd"/>
      <w:r>
        <w:t xml:space="preserve"> to it. </w:t>
      </w:r>
    </w:p>
    <w:p w14:paraId="1B9AFBA0" w14:textId="77777777" w:rsidR="008F4E7B" w:rsidRPr="00F37182" w:rsidRDefault="008F4E7B" w:rsidP="008F4E7B">
      <w:pPr>
        <w:spacing w:after="240"/>
        <w:rPr>
          <w:vanish/>
          <w:color w:val="666666"/>
          <w:specVanish/>
        </w:rPr>
      </w:pPr>
      <w:r>
        <w:t>To</w:t>
      </w:r>
      <w:r>
        <w:rPr>
          <w:color w:val="666666"/>
        </w:rPr>
        <w:t xml:space="preserve"> </w:t>
      </w:r>
    </w:p>
    <w:p w14:paraId="23B3F8DA" w14:textId="77777777" w:rsidR="008F4E7B" w:rsidRPr="00F37182" w:rsidRDefault="008F4E7B" w:rsidP="008F4E7B">
      <w:pPr>
        <w:pStyle w:val="Indiceentexto"/>
        <w:rPr>
          <w:vanish/>
          <w:specVanish/>
        </w:rPr>
      </w:pPr>
      <w:r>
        <w:t xml:space="preserve"> </w:t>
      </w:r>
      <w:bookmarkStart w:id="58" w:name="_Toc139972334"/>
      <w:bookmarkStart w:id="59" w:name="_Toc139972779"/>
      <w:r>
        <w:t>edit an existing JO</w:t>
      </w:r>
      <w:bookmarkEnd w:id="58"/>
      <w:bookmarkEnd w:id="59"/>
    </w:p>
    <w:p w14:paraId="4A5E80DC" w14:textId="77777777" w:rsidR="008F4E7B" w:rsidRDefault="008F4E7B" w:rsidP="008F4E7B">
      <w:pPr>
        <w:spacing w:after="240"/>
      </w:pPr>
      <w:r>
        <w:t xml:space="preserve"> , </w:t>
      </w:r>
      <w:proofErr w:type="spellStart"/>
      <w:r>
        <w:t>the</w:t>
      </w:r>
      <w:proofErr w:type="spellEnd"/>
      <w:r>
        <w:t xml:space="preserve"> ‘</w:t>
      </w:r>
      <w:proofErr w:type="spellStart"/>
      <w:r>
        <w:t>Edit</w:t>
      </w:r>
      <w:proofErr w:type="spellEnd"/>
      <w:r>
        <w:t xml:space="preserve">’ </w:t>
      </w:r>
      <w:proofErr w:type="spellStart"/>
      <w:r>
        <w:t>Option</w:t>
      </w:r>
      <w:proofErr w:type="spellEnd"/>
      <w:r>
        <w:t xml:space="preserve"> </w:t>
      </w:r>
      <w:proofErr w:type="spellStart"/>
      <w:r>
        <w:t>allows</w:t>
      </w:r>
      <w:proofErr w:type="spellEnd"/>
      <w:r>
        <w:t xml:space="preserve"> </w:t>
      </w:r>
      <w:proofErr w:type="spellStart"/>
      <w:r>
        <w:t>the</w:t>
      </w:r>
      <w:proofErr w:type="spellEnd"/>
      <w:r>
        <w:t xml:space="preserve"> </w:t>
      </w:r>
      <w:proofErr w:type="spellStart"/>
      <w:r>
        <w:t>user</w:t>
      </w:r>
      <w:proofErr w:type="spellEnd"/>
      <w:r>
        <w:t xml:space="preserve"> to </w:t>
      </w:r>
      <w:proofErr w:type="spellStart"/>
      <w:r>
        <w:t>modify</w:t>
      </w:r>
      <w:proofErr w:type="spellEnd"/>
      <w:r>
        <w:t xml:space="preserve"> </w:t>
      </w:r>
      <w:proofErr w:type="spellStart"/>
      <w:r>
        <w:t>those</w:t>
      </w:r>
      <w:proofErr w:type="spellEnd"/>
      <w:r>
        <w:t xml:space="preserve"> </w:t>
      </w:r>
      <w:proofErr w:type="spellStart"/>
      <w:r>
        <w:t>JOs</w:t>
      </w:r>
      <w:proofErr w:type="spellEnd"/>
      <w:r>
        <w:t xml:space="preserve"> he/</w:t>
      </w:r>
      <w:proofErr w:type="spellStart"/>
      <w:r>
        <w:t>she</w:t>
      </w:r>
      <w:proofErr w:type="spellEnd"/>
      <w:r>
        <w:t xml:space="preserve"> </w:t>
      </w:r>
      <w:proofErr w:type="spellStart"/>
      <w:r>
        <w:t>previously</w:t>
      </w:r>
      <w:proofErr w:type="spellEnd"/>
      <w:r>
        <w:t xml:space="preserve"> </w:t>
      </w:r>
      <w:proofErr w:type="spellStart"/>
      <w:r>
        <w:t>created</w:t>
      </w:r>
      <w:proofErr w:type="spellEnd"/>
      <w:r>
        <w:t xml:space="preserve">. </w:t>
      </w:r>
      <w:proofErr w:type="spellStart"/>
      <w:r>
        <w:t>Finally</w:t>
      </w:r>
      <w:proofErr w:type="spellEnd"/>
      <w:r>
        <w:t xml:space="preserve">, </w:t>
      </w:r>
      <w:proofErr w:type="spellStart"/>
      <w:r>
        <w:t>the</w:t>
      </w:r>
      <w:proofErr w:type="spellEnd"/>
      <w:r>
        <w:t xml:space="preserve"> ‘</w:t>
      </w:r>
      <w:proofErr w:type="spellStart"/>
      <w:r>
        <w:t>Delete</w:t>
      </w:r>
      <w:proofErr w:type="spellEnd"/>
      <w:r>
        <w:t xml:space="preserve">’ </w:t>
      </w:r>
      <w:proofErr w:type="spellStart"/>
      <w:r>
        <w:t>Option</w:t>
      </w:r>
      <w:proofErr w:type="spellEnd"/>
      <w:r>
        <w:t xml:space="preserve"> </w:t>
      </w:r>
      <w:proofErr w:type="spellStart"/>
      <w:r>
        <w:t>removes</w:t>
      </w:r>
      <w:proofErr w:type="spellEnd"/>
      <w:r>
        <w:t xml:space="preserve"> a JO. </w:t>
      </w:r>
      <w:proofErr w:type="spellStart"/>
      <w:r>
        <w:t>JOs</w:t>
      </w:r>
      <w:proofErr w:type="spellEnd"/>
      <w:r>
        <w:t xml:space="preserve"> </w:t>
      </w:r>
      <w:proofErr w:type="spellStart"/>
      <w:r>
        <w:t>created</w:t>
      </w:r>
      <w:proofErr w:type="spellEnd"/>
      <w:r>
        <w:t xml:space="preserve"> </w:t>
      </w:r>
      <w:proofErr w:type="spellStart"/>
      <w:r>
        <w:t>by</w:t>
      </w:r>
      <w:proofErr w:type="spellEnd"/>
      <w:r>
        <w:t xml:space="preserve"> </w:t>
      </w:r>
      <w:proofErr w:type="spellStart"/>
      <w:r>
        <w:t>other</w:t>
      </w:r>
      <w:proofErr w:type="spellEnd"/>
      <w:r>
        <w:t xml:space="preserve"> </w:t>
      </w:r>
      <w:proofErr w:type="spellStart"/>
      <w:r>
        <w:t>users</w:t>
      </w:r>
      <w:proofErr w:type="spellEnd"/>
      <w:ins w:id="60" w:author="Aida Monfort" w:date="2020-11-02T14:10:00Z">
        <w:r>
          <w:t xml:space="preserve"> </w:t>
        </w:r>
        <w:proofErr w:type="spellStart"/>
        <w:r>
          <w:t>outside</w:t>
        </w:r>
        <w:proofErr w:type="spellEnd"/>
        <w:r>
          <w:t xml:space="preserve"> </w:t>
        </w:r>
        <w:proofErr w:type="spellStart"/>
        <w:r>
          <w:t>your</w:t>
        </w:r>
        <w:proofErr w:type="spellEnd"/>
        <w:r>
          <w:t xml:space="preserve"> </w:t>
        </w:r>
        <w:proofErr w:type="spellStart"/>
        <w:r>
          <w:t>organizations</w:t>
        </w:r>
      </w:ins>
      <w:proofErr w:type="spellEnd"/>
      <w:r>
        <w:t xml:space="preserve"> </w:t>
      </w:r>
      <w:proofErr w:type="spellStart"/>
      <w:r>
        <w:t>cannot</w:t>
      </w:r>
      <w:proofErr w:type="spellEnd"/>
      <w:r>
        <w:t xml:space="preserve"> be </w:t>
      </w:r>
      <w:proofErr w:type="spellStart"/>
      <w:r>
        <w:t>edited</w:t>
      </w:r>
      <w:proofErr w:type="spellEnd"/>
      <w:r>
        <w:t xml:space="preserve"> </w:t>
      </w:r>
      <w:proofErr w:type="spellStart"/>
      <w:r>
        <w:t>nor</w:t>
      </w:r>
      <w:proofErr w:type="spellEnd"/>
      <w:r>
        <w:t xml:space="preserve"> </w:t>
      </w:r>
      <w:proofErr w:type="spellStart"/>
      <w:r>
        <w:t>deleted</w:t>
      </w:r>
      <w:proofErr w:type="spellEnd"/>
      <w:r>
        <w:t>.</w:t>
      </w:r>
    </w:p>
    <w:p w14:paraId="26826492" w14:textId="77777777" w:rsidR="008F4E7B" w:rsidRPr="00F37182" w:rsidRDefault="008F4E7B" w:rsidP="008F4E7B">
      <w:pPr>
        <w:spacing w:after="240"/>
        <w:rPr>
          <w:vanish/>
          <w:specVanish/>
        </w:rPr>
      </w:pPr>
      <w:r>
        <w:t xml:space="preserve">To </w:t>
      </w:r>
    </w:p>
    <w:p w14:paraId="7358F70C" w14:textId="77777777" w:rsidR="008F4E7B" w:rsidRPr="00F37182" w:rsidRDefault="008F4E7B" w:rsidP="008F4E7B">
      <w:pPr>
        <w:pStyle w:val="Indiceentexto"/>
        <w:rPr>
          <w:vanish/>
          <w:specVanish/>
        </w:rPr>
      </w:pPr>
      <w:r>
        <w:t xml:space="preserve"> </w:t>
      </w:r>
      <w:bookmarkStart w:id="61" w:name="_Toc139972335"/>
      <w:bookmarkStart w:id="62" w:name="_Toc139972780"/>
      <w:r>
        <w:t>create a new (blank) JO</w:t>
      </w:r>
      <w:bookmarkEnd w:id="61"/>
      <w:bookmarkEnd w:id="62"/>
    </w:p>
    <w:p w14:paraId="370A8889" w14:textId="77777777" w:rsidR="008F4E7B" w:rsidRDefault="008F4E7B" w:rsidP="008F4E7B">
      <w:pPr>
        <w:spacing w:after="240"/>
      </w:pPr>
      <w:r>
        <w:t xml:space="preserve"> , </w:t>
      </w:r>
      <w:proofErr w:type="spellStart"/>
      <w:r>
        <w:t>click</w:t>
      </w:r>
      <w:proofErr w:type="spellEnd"/>
      <w:r>
        <w:t xml:space="preserve"> </w:t>
      </w:r>
      <w:proofErr w:type="spellStart"/>
      <w:r>
        <w:t>the</w:t>
      </w:r>
      <w:proofErr w:type="spellEnd"/>
      <w:r>
        <w:t xml:space="preserve"> ‘New Job </w:t>
      </w:r>
      <w:proofErr w:type="spellStart"/>
      <w:r>
        <w:t>offer</w:t>
      </w:r>
      <w:proofErr w:type="spellEnd"/>
      <w:r>
        <w:t xml:space="preserve">’ </w:t>
      </w:r>
      <w:proofErr w:type="spellStart"/>
      <w:r>
        <w:t>button</w:t>
      </w:r>
      <w:proofErr w:type="spellEnd"/>
      <w:r>
        <w:t xml:space="preserve"> (3).</w:t>
      </w:r>
    </w:p>
    <w:p w14:paraId="2A24CF4E" w14:textId="77777777" w:rsidR="008F4E7B" w:rsidRPr="00F37182" w:rsidRDefault="008F4E7B" w:rsidP="008F4E7B">
      <w:pPr>
        <w:spacing w:after="240"/>
        <w:rPr>
          <w:vanish/>
          <w:specVanish/>
        </w:rPr>
      </w:pPr>
      <w:r>
        <w:t xml:space="preserve">Job </w:t>
      </w:r>
      <w:proofErr w:type="spellStart"/>
      <w:r>
        <w:t>offers</w:t>
      </w:r>
      <w:proofErr w:type="spellEnd"/>
      <w:r>
        <w:t xml:space="preserve"> can be </w:t>
      </w:r>
      <w:proofErr w:type="spellStart"/>
      <w:r>
        <w:t>filtered</w:t>
      </w:r>
      <w:proofErr w:type="spellEnd"/>
      <w:r>
        <w:t xml:space="preserve"> </w:t>
      </w:r>
      <w:proofErr w:type="spellStart"/>
      <w:r>
        <w:t>by</w:t>
      </w:r>
      <w:proofErr w:type="spellEnd"/>
      <w:r>
        <w:t xml:space="preserve"> </w:t>
      </w:r>
      <w:proofErr w:type="spellStart"/>
      <w:r>
        <w:t>typing</w:t>
      </w:r>
      <w:proofErr w:type="spellEnd"/>
      <w:r>
        <w:t xml:space="preserve"> in </w:t>
      </w:r>
      <w:proofErr w:type="spellStart"/>
      <w:r>
        <w:t>the</w:t>
      </w:r>
      <w:proofErr w:type="spellEnd"/>
      <w:r>
        <w:t xml:space="preserve"> </w:t>
      </w:r>
      <w:proofErr w:type="spellStart"/>
      <w:r>
        <w:t>search</w:t>
      </w:r>
      <w:proofErr w:type="spellEnd"/>
      <w:r>
        <w:t xml:space="preserve"> box (4). </w:t>
      </w:r>
      <w:proofErr w:type="spellStart"/>
      <w:r>
        <w:t>The</w:t>
      </w:r>
      <w:proofErr w:type="spellEnd"/>
      <w:r>
        <w:t xml:space="preserve"> </w:t>
      </w:r>
    </w:p>
    <w:p w14:paraId="6131AD83" w14:textId="77777777" w:rsidR="008F4E7B" w:rsidRPr="00F37182" w:rsidRDefault="008F4E7B" w:rsidP="008F4E7B">
      <w:pPr>
        <w:pStyle w:val="Indiceentexto"/>
        <w:rPr>
          <w:vanish/>
          <w:specVanish/>
        </w:rPr>
      </w:pPr>
      <w:r>
        <w:t xml:space="preserve"> </w:t>
      </w:r>
      <w:bookmarkStart w:id="63" w:name="_Toc139972336"/>
      <w:bookmarkStart w:id="64" w:name="_Toc139972781"/>
      <w:r>
        <w:t>default search</w:t>
      </w:r>
      <w:bookmarkEnd w:id="63"/>
      <w:bookmarkEnd w:id="64"/>
      <w:r>
        <w:t xml:space="preserve"> </w:t>
      </w:r>
    </w:p>
    <w:p w14:paraId="49DA740C" w14:textId="77777777" w:rsidR="008F4E7B" w:rsidRDefault="008F4E7B" w:rsidP="008F4E7B">
      <w:pPr>
        <w:spacing w:after="240"/>
        <w:rPr>
          <w:noProof/>
        </w:rPr>
      </w:pPr>
      <w:r>
        <w:t xml:space="preserve"> </w:t>
      </w:r>
      <w:proofErr w:type="spellStart"/>
      <w:r>
        <w:t>looks</w:t>
      </w:r>
      <w:proofErr w:type="spellEnd"/>
      <w:r>
        <w:t xml:space="preserve"> for </w:t>
      </w:r>
      <w:proofErr w:type="spellStart"/>
      <w:r>
        <w:t>the</w:t>
      </w:r>
      <w:proofErr w:type="spellEnd"/>
      <w:r>
        <w:t xml:space="preserve"> text </w:t>
      </w:r>
      <w:proofErr w:type="spellStart"/>
      <w:r>
        <w:t>typed</w:t>
      </w:r>
      <w:proofErr w:type="spellEnd"/>
      <w:r>
        <w:t xml:space="preserve"> in </w:t>
      </w:r>
      <w:proofErr w:type="spellStart"/>
      <w:r>
        <w:t>title</w:t>
      </w:r>
      <w:proofErr w:type="spellEnd"/>
      <w:r>
        <w:t xml:space="preserve"> </w:t>
      </w:r>
      <w:proofErr w:type="spellStart"/>
      <w:r>
        <w:t>and</w:t>
      </w:r>
      <w:proofErr w:type="spellEnd"/>
      <w:r>
        <w:t xml:space="preserve"> </w:t>
      </w:r>
      <w:proofErr w:type="spellStart"/>
      <w:r>
        <w:t>description</w:t>
      </w:r>
      <w:proofErr w:type="spellEnd"/>
      <w:r>
        <w:t xml:space="preserve">. </w:t>
      </w:r>
    </w:p>
    <w:p w14:paraId="5CA2DB0E" w14:textId="77777777" w:rsidR="008F4E7B" w:rsidRDefault="008F4E7B" w:rsidP="008F4E7B">
      <w:pPr>
        <w:keepNext/>
        <w:spacing w:after="240"/>
      </w:pPr>
      <w:ins w:id="65" w:author="Aida Monfort" w:date="2020-11-02T14:15:00Z">
        <w:r w:rsidRPr="00474C2C">
          <w:rPr>
            <w:noProof/>
          </w:rPr>
          <mc:AlternateContent>
            <mc:Choice Requires="wpg">
              <w:drawing>
                <wp:anchor distT="0" distB="0" distL="114300" distR="114300" simplePos="0" relativeHeight="251680768" behindDoc="0" locked="0" layoutInCell="1" allowOverlap="1" wp14:anchorId="7E89EAC0" wp14:editId="0BFFC4CF">
                  <wp:simplePos x="0" y="0"/>
                  <wp:positionH relativeFrom="column">
                    <wp:posOffset>5342255</wp:posOffset>
                  </wp:positionH>
                  <wp:positionV relativeFrom="paragraph">
                    <wp:posOffset>223097</wp:posOffset>
                  </wp:positionV>
                  <wp:extent cx="211455" cy="273050"/>
                  <wp:effectExtent l="0" t="0" r="4445" b="0"/>
                  <wp:wrapNone/>
                  <wp:docPr id="186" name="Group 37"/>
                  <wp:cNvGraphicFramePr/>
                  <a:graphic xmlns:a="http://schemas.openxmlformats.org/drawingml/2006/main">
                    <a:graphicData uri="http://schemas.microsoft.com/office/word/2010/wordprocessingGroup">
                      <wpg:wgp>
                        <wpg:cNvGrpSpPr/>
                        <wpg:grpSpPr>
                          <a:xfrm>
                            <a:off x="0" y="0"/>
                            <a:ext cx="211455" cy="273050"/>
                            <a:chOff x="-29710" y="78588"/>
                            <a:chExt cx="211516" cy="273474"/>
                          </a:xfrm>
                        </wpg:grpSpPr>
                        <wps:wsp>
                          <wps:cNvPr id="187"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02217CB1" w14:textId="77777777" w:rsidR="008F4E7B" w:rsidRPr="004B4205" w:rsidRDefault="008F4E7B" w:rsidP="008F4E7B">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Cuadro de texto 104"/>
                          <wps:cNvSpPr txBox="1"/>
                          <wps:spPr>
                            <a:xfrm>
                              <a:off x="-29710" y="78588"/>
                              <a:ext cx="211455" cy="273474"/>
                            </a:xfrm>
                            <a:prstGeom prst="rect">
                              <a:avLst/>
                            </a:prstGeom>
                            <a:noFill/>
                            <a:ln w="6350">
                              <a:noFill/>
                            </a:ln>
                          </wps:spPr>
                          <wps:txbx>
                            <w:txbxContent>
                              <w:p w14:paraId="59B93FEE" w14:textId="77777777" w:rsidR="008F4E7B" w:rsidRDefault="008F4E7B" w:rsidP="008F4E7B">
                                <w:pPr>
                                  <w:rPr>
                                    <w:color w:val="FFFFFF" w:themeColor="background1"/>
                                    <w:sz w:val="18"/>
                                    <w:lang w:val="es-ES"/>
                                  </w:rPr>
                                </w:pPr>
                                <w:r>
                                  <w:rPr>
                                    <w:color w:val="FFFFFF" w:themeColor="background1"/>
                                    <w:sz w:val="18"/>
                                    <w:lang w:val="es-ES"/>
                                  </w:rPr>
                                  <w:t>5</w:t>
                                </w:r>
                              </w:p>
                              <w:p w14:paraId="32D67F0E" w14:textId="77777777" w:rsidR="008F4E7B" w:rsidRDefault="008F4E7B" w:rsidP="008F4E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89EAC0" id="Group 37" o:spid="_x0000_s1130" style="position:absolute;left:0;text-align:left;margin-left:420.65pt;margin-top:17.55pt;width:16.65pt;height:21.5pt;z-index:251680768;mso-width-relative:margin;mso-height-relative:margin" coordorigin="-29710,78588" coordsize="211516,2734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">
                  <v:oval id="Elipse 103" o:spid="_x0000_s1131"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" fillcolor="#ffc000" stroked="f">
                    <v:shadow on="t" color="black" opacity="22937f" origin=",.5" offset="0,.63889mm"/>
                    <v:textbox>
                      <w:txbxContent>
                        <w:p w14:paraId="02217CB1" w14:textId="77777777" w:rsidR="008F4E7B" w:rsidRPr="004B4205" w:rsidRDefault="008F4E7B" w:rsidP="008F4E7B">
                          <w:pPr>
                            <w:jc w:val="center"/>
                            <w:rPr>
                              <w:color w:val="404040" w:themeColor="text1" w:themeTint="BF"/>
                              <w:sz w:val="22"/>
                            </w:rPr>
                          </w:pPr>
                        </w:p>
                      </w:txbxContent>
                    </v:textbox>
                  </v:oval>
                  <v:shape id="Cuadro de texto 104" o:spid="_x0000_s1132" type="#_x0000_t202" style="position:absolute;left:-29710;top:78588;width:211455;height:273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59B93FEE" w14:textId="77777777" w:rsidR="008F4E7B" w:rsidRDefault="008F4E7B" w:rsidP="008F4E7B">
                          <w:pPr>
                            <w:rPr>
                              <w:color w:val="FFFFFF" w:themeColor="background1"/>
                              <w:sz w:val="18"/>
                              <w:lang w:val="es-ES"/>
                            </w:rPr>
                          </w:pPr>
                          <w:r>
                            <w:rPr>
                              <w:color w:val="FFFFFF" w:themeColor="background1"/>
                              <w:sz w:val="18"/>
                              <w:lang w:val="es-ES"/>
                            </w:rPr>
                            <w:t>5</w:t>
                          </w:r>
                        </w:p>
                        <w:p w14:paraId="32D67F0E" w14:textId="77777777" w:rsidR="008F4E7B" w:rsidRDefault="008F4E7B" w:rsidP="008F4E7B"/>
                      </w:txbxContent>
                    </v:textbox>
                  </v:shape>
                </v:group>
              </w:pict>
            </mc:Fallback>
          </mc:AlternateContent>
        </w:r>
      </w:ins>
      <w:ins w:id="66" w:author="Aida Monfort" w:date="2020-11-02T14:14:00Z">
        <w:r w:rsidRPr="00474C2C">
          <w:rPr>
            <w:noProof/>
          </w:rPr>
          <mc:AlternateContent>
            <mc:Choice Requires="wpg">
              <w:drawing>
                <wp:anchor distT="0" distB="0" distL="114300" distR="114300" simplePos="0" relativeHeight="251679744" behindDoc="0" locked="0" layoutInCell="1" allowOverlap="1" wp14:anchorId="6E2DF2D1" wp14:editId="73C92FE9">
                  <wp:simplePos x="0" y="0"/>
                  <wp:positionH relativeFrom="column">
                    <wp:posOffset>4504267</wp:posOffset>
                  </wp:positionH>
                  <wp:positionV relativeFrom="paragraph">
                    <wp:posOffset>67098</wp:posOffset>
                  </wp:positionV>
                  <wp:extent cx="211455" cy="247650"/>
                  <wp:effectExtent l="0" t="0" r="4445" b="0"/>
                  <wp:wrapNone/>
                  <wp:docPr id="181" name="Group 34"/>
                  <wp:cNvGraphicFramePr/>
                  <a:graphic xmlns:a="http://schemas.openxmlformats.org/drawingml/2006/main">
                    <a:graphicData uri="http://schemas.microsoft.com/office/word/2010/wordprocessingGroup">
                      <wpg:wgp>
                        <wpg:cNvGrpSpPr/>
                        <wpg:grpSpPr>
                          <a:xfrm>
                            <a:off x="0" y="0"/>
                            <a:ext cx="211455" cy="247650"/>
                            <a:chOff x="-29710" y="78588"/>
                            <a:chExt cx="211516" cy="248075"/>
                          </a:xfrm>
                        </wpg:grpSpPr>
                        <wps:wsp>
                          <wps:cNvPr id="184"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69D514A6" w14:textId="77777777" w:rsidR="008F4E7B" w:rsidRPr="004B4205" w:rsidRDefault="008F4E7B" w:rsidP="008F4E7B">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Cuadro de texto 104"/>
                          <wps:cNvSpPr txBox="1"/>
                          <wps:spPr>
                            <a:xfrm>
                              <a:off x="-29710" y="78588"/>
                              <a:ext cx="211455" cy="248075"/>
                            </a:xfrm>
                            <a:prstGeom prst="rect">
                              <a:avLst/>
                            </a:prstGeom>
                            <a:noFill/>
                            <a:ln w="6350">
                              <a:noFill/>
                            </a:ln>
                          </wps:spPr>
                          <wps:txbx>
                            <w:txbxContent>
                              <w:p w14:paraId="2E8618F8" w14:textId="77777777" w:rsidR="008F4E7B" w:rsidRDefault="008F4E7B" w:rsidP="008F4E7B">
                                <w:pPr>
                                  <w:rPr>
                                    <w:color w:val="FFFFFF" w:themeColor="background1"/>
                                    <w:sz w:val="18"/>
                                    <w:lang w:val="es-ES"/>
                                  </w:rPr>
                                </w:pPr>
                                <w:r>
                                  <w:rPr>
                                    <w:color w:val="FFFFFF" w:themeColor="background1"/>
                                    <w:sz w:val="18"/>
                                    <w:lang w:val="es-ES"/>
                                  </w:rPr>
                                  <w:t>4</w:t>
                                </w:r>
                              </w:p>
                              <w:p w14:paraId="6978B4D0" w14:textId="77777777" w:rsidR="008F4E7B" w:rsidRDefault="008F4E7B" w:rsidP="008F4E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2DF2D1" id="_x0000_s1133" style="position:absolute;left:0;text-align:left;margin-left:354.65pt;margin-top:5.3pt;width:16.65pt;height:19.5pt;z-index:251679744;mso-width-relative:margin;mso-height-relative:margin" coordorigin="-29710,78588" coordsize="211516,2480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">
                  <v:oval id="Elipse 103" o:spid="_x0000_s1134"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" fillcolor="#ffc000" stroked="f">
                    <v:shadow on="t" color="black" opacity="22937f" origin=",.5" offset="0,.63889mm"/>
                    <v:textbox>
                      <w:txbxContent>
                        <w:p w14:paraId="69D514A6" w14:textId="77777777" w:rsidR="008F4E7B" w:rsidRPr="004B4205" w:rsidRDefault="008F4E7B" w:rsidP="008F4E7B">
                          <w:pPr>
                            <w:jc w:val="center"/>
                            <w:rPr>
                              <w:color w:val="404040" w:themeColor="text1" w:themeTint="BF"/>
                              <w:sz w:val="22"/>
                            </w:rPr>
                          </w:pPr>
                        </w:p>
                      </w:txbxContent>
                    </v:textbox>
                  </v:oval>
                  <v:shape id="Cuadro de texto 104" o:spid="_x0000_s1135" type="#_x0000_t202" style="position:absolute;left:-29710;top:78588;width:211455;height:2480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" filled="f" stroked="f" strokeweight=".5pt">
                    <v:textbox>
                      <w:txbxContent>
                        <w:p w14:paraId="2E8618F8" w14:textId="77777777" w:rsidR="008F4E7B" w:rsidRDefault="008F4E7B" w:rsidP="008F4E7B">
                          <w:pPr>
                            <w:rPr>
                              <w:color w:val="FFFFFF" w:themeColor="background1"/>
                              <w:sz w:val="18"/>
                              <w:lang w:val="es-ES"/>
                            </w:rPr>
                          </w:pPr>
                          <w:r>
                            <w:rPr>
                              <w:color w:val="FFFFFF" w:themeColor="background1"/>
                              <w:sz w:val="18"/>
                              <w:lang w:val="es-ES"/>
                            </w:rPr>
                            <w:t>4</w:t>
                          </w:r>
                        </w:p>
                        <w:p w14:paraId="6978B4D0" w14:textId="77777777" w:rsidR="008F4E7B" w:rsidRDefault="008F4E7B" w:rsidP="008F4E7B"/>
                      </w:txbxContent>
                    </v:textbox>
                  </v:shape>
                </v:group>
              </w:pict>
            </mc:Fallback>
          </mc:AlternateContent>
        </w:r>
        <w:r w:rsidRPr="00474C2C">
          <w:rPr>
            <w:noProof/>
          </w:rPr>
          <mc:AlternateContent>
            <mc:Choice Requires="wpg">
              <w:drawing>
                <wp:anchor distT="0" distB="0" distL="114300" distR="114300" simplePos="0" relativeHeight="251678720" behindDoc="0" locked="0" layoutInCell="1" allowOverlap="1" wp14:anchorId="084004BE" wp14:editId="1B02B3AF">
                  <wp:simplePos x="0" y="0"/>
                  <wp:positionH relativeFrom="column">
                    <wp:posOffset>4639522</wp:posOffset>
                  </wp:positionH>
                  <wp:positionV relativeFrom="paragraph">
                    <wp:posOffset>546731</wp:posOffset>
                  </wp:positionV>
                  <wp:extent cx="211455" cy="279400"/>
                  <wp:effectExtent l="0" t="0" r="4445" b="0"/>
                  <wp:wrapNone/>
                  <wp:docPr id="177" name="Group 30"/>
                  <wp:cNvGraphicFramePr/>
                  <a:graphic xmlns:a="http://schemas.openxmlformats.org/drawingml/2006/main">
                    <a:graphicData uri="http://schemas.microsoft.com/office/word/2010/wordprocessingGroup">
                      <wpg:wgp>
                        <wpg:cNvGrpSpPr/>
                        <wpg:grpSpPr>
                          <a:xfrm>
                            <a:off x="0" y="0"/>
                            <a:ext cx="211455" cy="279400"/>
                            <a:chOff x="-29710" y="78588"/>
                            <a:chExt cx="211516" cy="279400"/>
                          </a:xfrm>
                        </wpg:grpSpPr>
                        <wps:wsp>
                          <wps:cNvPr id="178"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56BD7DC8" w14:textId="77777777" w:rsidR="008F4E7B" w:rsidRPr="004B4205" w:rsidRDefault="008F4E7B" w:rsidP="008F4E7B">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Cuadro de texto 104"/>
                          <wps:cNvSpPr txBox="1"/>
                          <wps:spPr>
                            <a:xfrm>
                              <a:off x="-29710" y="78588"/>
                              <a:ext cx="211455" cy="279400"/>
                            </a:xfrm>
                            <a:prstGeom prst="rect">
                              <a:avLst/>
                            </a:prstGeom>
                            <a:noFill/>
                            <a:ln w="6350">
                              <a:noFill/>
                            </a:ln>
                          </wps:spPr>
                          <wps:txbx>
                            <w:txbxContent>
                              <w:p w14:paraId="3E8F42EA" w14:textId="77777777" w:rsidR="008F4E7B" w:rsidRPr="001B59F7" w:rsidRDefault="008F4E7B" w:rsidP="008F4E7B">
                                <w:pPr>
                                  <w:rPr>
                                    <w:color w:val="FFFFFF" w:themeColor="background1"/>
                                    <w:sz w:val="18"/>
                                    <w:lang w:val="es-ES"/>
                                  </w:rPr>
                                </w:pPr>
                                <w:r>
                                  <w:rPr>
                                    <w:color w:val="FFFFFF" w:themeColor="background1"/>
                                    <w:sz w:val="18"/>
                                    <w:lang w:val="es-ES"/>
                                  </w:rPr>
                                  <w:t>3</w:t>
                                </w:r>
                              </w:p>
                              <w:p w14:paraId="1906DC02" w14:textId="77777777" w:rsidR="008F4E7B" w:rsidRDefault="008F4E7B" w:rsidP="008F4E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4004BE" id="_x0000_s1136" style="position:absolute;left:0;text-align:left;margin-left:365.3pt;margin-top:43.05pt;width:16.65pt;height:22pt;z-index:251678720;mso-width-relative:margin;mso-height-relative:margin" coordorigin="-29710,78588" coordsize="211516,2794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">
                  <v:oval id="Elipse 103" o:spid="_x0000_s1137"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" fillcolor="#ffc000" stroked="f">
                    <v:shadow on="t" color="black" opacity="22937f" origin=",.5" offset="0,.63889mm"/>
                    <v:textbox>
                      <w:txbxContent>
                        <w:p w14:paraId="56BD7DC8" w14:textId="77777777" w:rsidR="008F4E7B" w:rsidRPr="004B4205" w:rsidRDefault="008F4E7B" w:rsidP="008F4E7B">
                          <w:pPr>
                            <w:jc w:val="center"/>
                            <w:rPr>
                              <w:color w:val="404040" w:themeColor="text1" w:themeTint="BF"/>
                              <w:sz w:val="22"/>
                            </w:rPr>
                          </w:pPr>
                        </w:p>
                      </w:txbxContent>
                    </v:textbox>
                  </v:oval>
                  <v:shape id="Cuadro de texto 104" o:spid="_x0000_s1138" type="#_x0000_t202" style="position:absolute;left:-29710;top:78588;width:211455;height:2794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" filled="f" stroked="f" strokeweight=".5pt">
                    <v:textbox>
                      <w:txbxContent>
                        <w:p w14:paraId="3E8F42EA" w14:textId="77777777" w:rsidR="008F4E7B" w:rsidRPr="001B59F7" w:rsidRDefault="008F4E7B" w:rsidP="008F4E7B">
                          <w:pPr>
                            <w:rPr>
                              <w:color w:val="FFFFFF" w:themeColor="background1"/>
                              <w:sz w:val="18"/>
                              <w:lang w:val="es-ES"/>
                            </w:rPr>
                          </w:pPr>
                          <w:r>
                            <w:rPr>
                              <w:color w:val="FFFFFF" w:themeColor="background1"/>
                              <w:sz w:val="18"/>
                              <w:lang w:val="es-ES"/>
                            </w:rPr>
                            <w:t>3</w:t>
                          </w:r>
                        </w:p>
                        <w:p w14:paraId="1906DC02" w14:textId="77777777" w:rsidR="008F4E7B" w:rsidRDefault="008F4E7B" w:rsidP="008F4E7B"/>
                      </w:txbxContent>
                    </v:textbox>
                  </v:shape>
                </v:group>
              </w:pict>
            </mc:Fallback>
          </mc:AlternateContent>
        </w:r>
        <w:r w:rsidRPr="00474C2C">
          <w:rPr>
            <w:noProof/>
          </w:rPr>
          <mc:AlternateContent>
            <mc:Choice Requires="wpg">
              <w:drawing>
                <wp:anchor distT="0" distB="0" distL="114300" distR="114300" simplePos="0" relativeHeight="251677696" behindDoc="0" locked="0" layoutInCell="1" allowOverlap="1" wp14:anchorId="51B3FF10" wp14:editId="014CF563">
                  <wp:simplePos x="0" y="0"/>
                  <wp:positionH relativeFrom="column">
                    <wp:posOffset>3716866</wp:posOffset>
                  </wp:positionH>
                  <wp:positionV relativeFrom="paragraph">
                    <wp:posOffset>553085</wp:posOffset>
                  </wp:positionV>
                  <wp:extent cx="211455" cy="231140"/>
                  <wp:effectExtent l="0" t="0" r="4445" b="0"/>
                  <wp:wrapNone/>
                  <wp:docPr id="139" name="Group 27"/>
                  <wp:cNvGraphicFramePr/>
                  <a:graphic xmlns:a="http://schemas.openxmlformats.org/drawingml/2006/main">
                    <a:graphicData uri="http://schemas.microsoft.com/office/word/2010/wordprocessingGroup">
                      <wpg:wgp>
                        <wpg:cNvGrpSpPr/>
                        <wpg:grpSpPr>
                          <a:xfrm>
                            <a:off x="0" y="0"/>
                            <a:ext cx="211455" cy="231140"/>
                            <a:chOff x="-29710" y="78588"/>
                            <a:chExt cx="211516" cy="231626"/>
                          </a:xfrm>
                        </wpg:grpSpPr>
                        <wps:wsp>
                          <wps:cNvPr id="142"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732F9C4" w14:textId="77777777" w:rsidR="008F4E7B" w:rsidRPr="004B4205" w:rsidRDefault="008F4E7B" w:rsidP="008F4E7B">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uadro de texto 104"/>
                          <wps:cNvSpPr txBox="1"/>
                          <wps:spPr>
                            <a:xfrm>
                              <a:off x="-29710" y="78588"/>
                              <a:ext cx="211516" cy="231626"/>
                            </a:xfrm>
                            <a:prstGeom prst="rect">
                              <a:avLst/>
                            </a:prstGeom>
                            <a:noFill/>
                            <a:ln w="6350">
                              <a:noFill/>
                            </a:ln>
                          </wps:spPr>
                          <wps:txbx>
                            <w:txbxContent>
                              <w:p w14:paraId="39A4A128" w14:textId="77777777" w:rsidR="008F4E7B" w:rsidRPr="001B59F7" w:rsidRDefault="008F4E7B" w:rsidP="008F4E7B">
                                <w:pPr>
                                  <w:rPr>
                                    <w:color w:val="FFFFFF" w:themeColor="background1"/>
                                    <w:sz w:val="18"/>
                                    <w:lang w:val="es-ES"/>
                                  </w:rPr>
                                </w:pPr>
                                <w:r>
                                  <w:rPr>
                                    <w:color w:val="FFFFFF" w:themeColor="background1"/>
                                    <w:sz w:val="1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B3FF10" id="_x0000_s1139" style="position:absolute;left:0;text-align:left;margin-left:292.65pt;margin-top:43.55pt;width:16.65pt;height:18.2pt;z-index:251677696;mso-width-relative:margin;mso-height-relative:margin" coordorigin="-29710,78588" coordsize="211516,2316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">
                  <v:oval id="Elipse 103" o:spid="_x0000_s1140"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" fillcolor="#ffc000" stroked="f">
                    <v:shadow on="t" color="black" opacity="22937f" origin=",.5" offset="0,.63889mm"/>
                    <v:textbox>
                      <w:txbxContent>
                        <w:p w14:paraId="3732F9C4" w14:textId="77777777" w:rsidR="008F4E7B" w:rsidRPr="004B4205" w:rsidRDefault="008F4E7B" w:rsidP="008F4E7B">
                          <w:pPr>
                            <w:jc w:val="center"/>
                            <w:rPr>
                              <w:color w:val="404040" w:themeColor="text1" w:themeTint="BF"/>
                              <w:sz w:val="22"/>
                            </w:rPr>
                          </w:pPr>
                        </w:p>
                      </w:txbxContent>
                    </v:textbox>
                  </v:oval>
                  <v:shape id="Cuadro de texto 104" o:spid="_x0000_s1141" type="#_x0000_t202" style="position:absolute;left:-29710;top:78588;width:211516;height:231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" filled="f" stroked="f" strokeweight=".5pt">
                    <v:textbox>
                      <w:txbxContent>
                        <w:p w14:paraId="39A4A128" w14:textId="77777777" w:rsidR="008F4E7B" w:rsidRPr="001B59F7" w:rsidRDefault="008F4E7B" w:rsidP="008F4E7B">
                          <w:pPr>
                            <w:rPr>
                              <w:color w:val="FFFFFF" w:themeColor="background1"/>
                              <w:sz w:val="18"/>
                              <w:lang w:val="es-ES"/>
                            </w:rPr>
                          </w:pPr>
                          <w:r>
                            <w:rPr>
                              <w:color w:val="FFFFFF" w:themeColor="background1"/>
                              <w:sz w:val="18"/>
                              <w:lang w:val="es-ES"/>
                            </w:rPr>
                            <w:t>2</w:t>
                          </w:r>
                        </w:p>
                      </w:txbxContent>
                    </v:textbox>
                  </v:shape>
                </v:group>
              </w:pict>
            </mc:Fallback>
          </mc:AlternateContent>
        </w:r>
      </w:ins>
      <w:ins w:id="67" w:author="Aida Monfort" w:date="2020-11-02T14:13:00Z">
        <w:r w:rsidRPr="00474C2C">
          <w:rPr>
            <w:noProof/>
          </w:rPr>
          <mc:AlternateContent>
            <mc:Choice Requires="wpg">
              <w:drawing>
                <wp:anchor distT="0" distB="0" distL="114300" distR="114300" simplePos="0" relativeHeight="251676672" behindDoc="0" locked="0" layoutInCell="1" allowOverlap="1" wp14:anchorId="006E9203" wp14:editId="2CE435AA">
                  <wp:simplePos x="0" y="0"/>
                  <wp:positionH relativeFrom="column">
                    <wp:posOffset>2818976</wp:posOffset>
                  </wp:positionH>
                  <wp:positionV relativeFrom="paragraph">
                    <wp:posOffset>556683</wp:posOffset>
                  </wp:positionV>
                  <wp:extent cx="211516" cy="206173"/>
                  <wp:effectExtent l="0" t="0" r="4445" b="0"/>
                  <wp:wrapNone/>
                  <wp:docPr id="136" name="Group 24"/>
                  <wp:cNvGraphicFramePr/>
                  <a:graphic xmlns:a="http://schemas.openxmlformats.org/drawingml/2006/main">
                    <a:graphicData uri="http://schemas.microsoft.com/office/word/2010/wordprocessingGroup">
                      <wpg:wgp>
                        <wpg:cNvGrpSpPr/>
                        <wpg:grpSpPr>
                          <a:xfrm>
                            <a:off x="0" y="0"/>
                            <a:ext cx="211516" cy="206173"/>
                            <a:chOff x="-29710" y="78588"/>
                            <a:chExt cx="211516" cy="206173"/>
                          </a:xfrm>
                        </wpg:grpSpPr>
                        <wps:wsp>
                          <wps:cNvPr id="137"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7BC743E9" w14:textId="77777777" w:rsidR="008F4E7B" w:rsidRPr="004B4205" w:rsidRDefault="008F4E7B" w:rsidP="008F4E7B">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Cuadro de texto 104"/>
                          <wps:cNvSpPr txBox="1"/>
                          <wps:spPr>
                            <a:xfrm>
                              <a:off x="-29710" y="78588"/>
                              <a:ext cx="202565" cy="203200"/>
                            </a:xfrm>
                            <a:prstGeom prst="rect">
                              <a:avLst/>
                            </a:prstGeom>
                            <a:noFill/>
                            <a:ln w="6350">
                              <a:noFill/>
                            </a:ln>
                          </wps:spPr>
                          <wps:txbx>
                            <w:txbxContent>
                              <w:p w14:paraId="26852D52" w14:textId="77777777" w:rsidR="008F4E7B" w:rsidRPr="00F14E9D" w:rsidRDefault="008F4E7B" w:rsidP="008F4E7B">
                                <w:pPr>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6E9203" id="_x0000_s1142" style="position:absolute;left:0;text-align:left;margin-left:221.95pt;margin-top:43.85pt;width:16.65pt;height:16.25pt;z-index:251676672;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">
                  <v:oval id="Elipse 103" o:spid="_x0000_s1143"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" fillcolor="#ffc000" stroked="f">
                    <v:shadow on="t" color="black" opacity="22937f" origin=",.5" offset="0,.63889mm"/>
                    <v:textbox>
                      <w:txbxContent>
                        <w:p w14:paraId="7BC743E9" w14:textId="77777777" w:rsidR="008F4E7B" w:rsidRPr="004B4205" w:rsidRDefault="008F4E7B" w:rsidP="008F4E7B">
                          <w:pPr>
                            <w:jc w:val="center"/>
                            <w:rPr>
                              <w:color w:val="404040" w:themeColor="text1" w:themeTint="BF"/>
                              <w:sz w:val="22"/>
                            </w:rPr>
                          </w:pPr>
                        </w:p>
                      </w:txbxContent>
                    </v:textbox>
                  </v:oval>
                  <v:shape id="Cuadro de texto 104" o:spid="_x0000_s1144"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D3KygAAAOEAAAAPAAAAZHJzL2Rvd25yZXYueG1sRI9Ba8JA&#13;&#10;EIXvhf6HZYTe6kZL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JoIPcrKAAAA&#13;&#10;4QAAAA8AAAAAAAAAAAAAAAAABwIAAGRycy9kb3ducmV2LnhtbFBLBQYAAAAAAwADALcAAAD+AgAA&#13;&#10;AAA=&#13;&#10;" filled="f" stroked="f" strokeweight=".5pt">
                    <v:textbox>
                      <w:txbxContent>
                        <w:p w14:paraId="26852D52" w14:textId="77777777" w:rsidR="008F4E7B" w:rsidRPr="00F14E9D" w:rsidRDefault="008F4E7B" w:rsidP="008F4E7B">
                          <w:pPr>
                            <w:rPr>
                              <w:color w:val="FFFFFF" w:themeColor="background1"/>
                              <w:sz w:val="18"/>
                            </w:rPr>
                          </w:pPr>
                          <w:r w:rsidRPr="00F14E9D">
                            <w:rPr>
                              <w:color w:val="FFFFFF" w:themeColor="background1"/>
                              <w:sz w:val="18"/>
                            </w:rPr>
                            <w:t>1</w:t>
                          </w:r>
                        </w:p>
                      </w:txbxContent>
                    </v:textbox>
                  </v:shape>
                </v:group>
              </w:pict>
            </mc:Fallback>
          </mc:AlternateContent>
        </w:r>
      </w:ins>
      <w:r>
        <w:rPr>
          <w:noProof/>
        </w:rPr>
        <w:drawing>
          <wp:inline distT="0" distB="0" distL="0" distR="0" wp14:anchorId="49EB7F0D" wp14:editId="6A76016E">
            <wp:extent cx="5637920" cy="2113610"/>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37920" cy="2113610"/>
                    </a:xfrm>
                    <a:prstGeom prst="rect">
                      <a:avLst/>
                    </a:prstGeom>
                  </pic:spPr>
                </pic:pic>
              </a:graphicData>
            </a:graphic>
          </wp:inline>
        </w:drawing>
      </w:r>
    </w:p>
    <w:p w14:paraId="6EBA9B19" w14:textId="59D272D0" w:rsidR="008F4E7B" w:rsidRDefault="008F4E7B" w:rsidP="008F4E7B">
      <w:pPr>
        <w:pStyle w:val="Caption"/>
        <w:jc w:val="center"/>
      </w:pPr>
      <w:proofErr w:type="spellStart"/>
      <w:r>
        <w:t>Figure</w:t>
      </w:r>
      <w:proofErr w:type="spellEnd"/>
      <w:r>
        <w:t xml:space="preserve"> </w:t>
      </w:r>
      <w:r>
        <w:fldChar w:fldCharType="begin"/>
      </w:r>
      <w:r>
        <w:instrText xml:space="preserve"> SEQ Figure \* ARABIC </w:instrText>
      </w:r>
      <w:r>
        <w:fldChar w:fldCharType="separate"/>
      </w:r>
      <w:r w:rsidR="00DE728A">
        <w:rPr>
          <w:noProof/>
        </w:rPr>
        <w:t>11</w:t>
      </w:r>
      <w:r>
        <w:fldChar w:fldCharType="end"/>
      </w:r>
      <w:r>
        <w:t xml:space="preserve">. </w:t>
      </w:r>
      <w:r w:rsidRPr="00DD3FB1">
        <w:t xml:space="preserve">Advanced </w:t>
      </w:r>
      <w:proofErr w:type="spellStart"/>
      <w:r w:rsidRPr="00DD3FB1">
        <w:t>search</w:t>
      </w:r>
      <w:proofErr w:type="spellEnd"/>
    </w:p>
    <w:p w14:paraId="07DD0752" w14:textId="77777777" w:rsidR="008F4E7B" w:rsidRPr="00F37182" w:rsidRDefault="008F4E7B" w:rsidP="008F4E7B">
      <w:pPr>
        <w:spacing w:after="240"/>
        <w:rPr>
          <w:vanish/>
          <w:specVanish/>
        </w:rPr>
      </w:pPr>
      <w:bookmarkStart w:id="68" w:name="_heading=h.lnxbz9" w:colFirst="0" w:colLast="0"/>
      <w:bookmarkEnd w:id="68"/>
      <w:proofErr w:type="spellStart"/>
      <w:r>
        <w:t>If</w:t>
      </w:r>
      <w:proofErr w:type="spellEnd"/>
      <w:r>
        <w:t xml:space="preserve"> </w:t>
      </w:r>
      <w:proofErr w:type="spellStart"/>
      <w:r>
        <w:t>you</w:t>
      </w:r>
      <w:proofErr w:type="spellEnd"/>
      <w:r>
        <w:t xml:space="preserve"> </w:t>
      </w:r>
      <w:proofErr w:type="spellStart"/>
      <w:r>
        <w:t>also</w:t>
      </w:r>
      <w:proofErr w:type="spellEnd"/>
      <w:r>
        <w:t xml:space="preserve"> </w:t>
      </w:r>
      <w:proofErr w:type="spellStart"/>
      <w:r>
        <w:t>need</w:t>
      </w:r>
      <w:proofErr w:type="spellEnd"/>
      <w:r>
        <w:t xml:space="preserve"> to </w:t>
      </w:r>
      <w:proofErr w:type="spellStart"/>
      <w:r>
        <w:t>search</w:t>
      </w:r>
      <w:proofErr w:type="spellEnd"/>
      <w:r>
        <w:t xml:space="preserve"> in </w:t>
      </w:r>
      <w:proofErr w:type="spellStart"/>
      <w:r>
        <w:t>knowledge</w:t>
      </w:r>
      <w:proofErr w:type="spellEnd"/>
      <w:r>
        <w:t xml:space="preserve"> </w:t>
      </w:r>
      <w:ins w:id="69" w:author="Estefanía Aguilar Moreno" w:date="2020-04-15T07:45:00Z">
        <w:r>
          <w:t xml:space="preserve">(1) </w:t>
        </w:r>
      </w:ins>
      <w:proofErr w:type="spellStart"/>
      <w:r>
        <w:t>and</w:t>
      </w:r>
      <w:proofErr w:type="spellEnd"/>
      <w:r>
        <w:t xml:space="preserve">/or </w:t>
      </w:r>
      <w:proofErr w:type="spellStart"/>
      <w:r>
        <w:t>skills</w:t>
      </w:r>
      <w:proofErr w:type="spellEnd"/>
      <w:r>
        <w:t xml:space="preserve"> </w:t>
      </w:r>
      <w:ins w:id="70" w:author="Estefanía Aguilar Moreno" w:date="2020-04-15T07:46:00Z">
        <w:r>
          <w:t xml:space="preserve">(2) </w:t>
        </w:r>
      </w:ins>
      <w:proofErr w:type="spellStart"/>
      <w:r>
        <w:t>and</w:t>
      </w:r>
      <w:proofErr w:type="spellEnd"/>
      <w:r>
        <w:t xml:space="preserve">/or transversal </w:t>
      </w:r>
      <w:proofErr w:type="spellStart"/>
      <w:r>
        <w:t>skills</w:t>
      </w:r>
      <w:proofErr w:type="spellEnd"/>
      <w:r>
        <w:t xml:space="preserve"> </w:t>
      </w:r>
      <w:ins w:id="71" w:author="Estefanía Aguilar Moreno" w:date="2020-04-15T07:46:00Z">
        <w:r>
          <w:t xml:space="preserve">(3) </w:t>
        </w:r>
      </w:ins>
      <w:proofErr w:type="spellStart"/>
      <w:r>
        <w:t>click</w:t>
      </w:r>
      <w:proofErr w:type="spellEnd"/>
      <w:r>
        <w:t xml:space="preserve"> </w:t>
      </w:r>
      <w:proofErr w:type="spellStart"/>
      <w:r>
        <w:t>the</w:t>
      </w:r>
      <w:proofErr w:type="spellEnd"/>
      <w:r>
        <w:t xml:space="preserve"> ‘</w:t>
      </w:r>
      <w:r w:rsidRPr="00C97047">
        <w:t xml:space="preserve"> </w:t>
      </w:r>
    </w:p>
    <w:p w14:paraId="456E845E" w14:textId="77777777" w:rsidR="008F4E7B" w:rsidRPr="00F37182" w:rsidRDefault="008F4E7B" w:rsidP="008F4E7B">
      <w:pPr>
        <w:pStyle w:val="Indiceentexto"/>
        <w:rPr>
          <w:vanish/>
          <w:specVanish/>
        </w:rPr>
      </w:pPr>
      <w:r>
        <w:t xml:space="preserve"> </w:t>
      </w:r>
      <w:bookmarkStart w:id="72" w:name="_Toc139972337"/>
      <w:bookmarkStart w:id="73" w:name="_Toc139972782"/>
      <w:r w:rsidRPr="00C97047">
        <w:t>advanced search</w:t>
      </w:r>
      <w:bookmarkEnd w:id="72"/>
      <w:bookmarkEnd w:id="73"/>
    </w:p>
    <w:p w14:paraId="3BD8F11A" w14:textId="77777777" w:rsidR="008F4E7B" w:rsidRDefault="008F4E7B" w:rsidP="008F4E7B">
      <w:pPr>
        <w:spacing w:after="240"/>
        <w:rPr>
          <w:ins w:id="74" w:author="Aida Monfort" w:date="2020-11-02T14:12:00Z"/>
        </w:rPr>
      </w:pPr>
      <w:r>
        <w:t xml:space="preserve"> ’ </w:t>
      </w:r>
      <w:proofErr w:type="spellStart"/>
      <w:r>
        <w:t>button</w:t>
      </w:r>
      <w:proofErr w:type="spellEnd"/>
      <w:r>
        <w:t xml:space="preserve"> (</w:t>
      </w:r>
      <w:ins w:id="75" w:author="Estefanía Aguilar Moreno" w:date="2020-04-15T07:46:00Z">
        <w:r>
          <w:t>4</w:t>
        </w:r>
      </w:ins>
      <w:del w:id="76" w:author="Estefanía Aguilar Moreno" w:date="2020-04-15T07:46:00Z">
        <w:r w:rsidDel="00906B22">
          <w:delText>5</w:delText>
        </w:r>
      </w:del>
      <w:r>
        <w:t>) (</w:t>
      </w:r>
      <w:proofErr w:type="spellStart"/>
      <w:r>
        <w:t>Figure</w:t>
      </w:r>
      <w:proofErr w:type="spellEnd"/>
      <w:r>
        <w:t xml:space="preserve"> 6). </w:t>
      </w:r>
      <w:proofErr w:type="spellStart"/>
      <w:r>
        <w:t>Then</w:t>
      </w:r>
      <w:proofErr w:type="spellEnd"/>
      <w:r>
        <w:t xml:space="preserve">, </w:t>
      </w:r>
      <w:proofErr w:type="spellStart"/>
      <w:r>
        <w:t>enable</w:t>
      </w:r>
      <w:proofErr w:type="spellEnd"/>
      <w:r>
        <w:t xml:space="preserve"> </w:t>
      </w:r>
      <w:proofErr w:type="spellStart"/>
      <w:r>
        <w:t>the</w:t>
      </w:r>
      <w:proofErr w:type="spellEnd"/>
      <w:r>
        <w:t xml:space="preserve"> </w:t>
      </w:r>
      <w:proofErr w:type="spellStart"/>
      <w:r>
        <w:t>Options</w:t>
      </w:r>
      <w:proofErr w:type="spellEnd"/>
      <w:r>
        <w:t xml:space="preserve"> </w:t>
      </w:r>
      <w:proofErr w:type="spellStart"/>
      <w:r>
        <w:t>you</w:t>
      </w:r>
      <w:proofErr w:type="spellEnd"/>
      <w:r>
        <w:t xml:space="preserve"> </w:t>
      </w:r>
      <w:proofErr w:type="spellStart"/>
      <w:r>
        <w:t>want</w:t>
      </w:r>
      <w:proofErr w:type="spellEnd"/>
      <w:r>
        <w:t xml:space="preserve"> to </w:t>
      </w:r>
      <w:proofErr w:type="spellStart"/>
      <w:r>
        <w:t>search</w:t>
      </w:r>
      <w:proofErr w:type="spellEnd"/>
      <w:r>
        <w:t xml:space="preserve"> in </w:t>
      </w:r>
      <w:proofErr w:type="spellStart"/>
      <w:r>
        <w:t>by</w:t>
      </w:r>
      <w:proofErr w:type="spellEnd"/>
      <w:r>
        <w:t xml:space="preserve"> </w:t>
      </w:r>
      <w:proofErr w:type="spellStart"/>
      <w:r>
        <w:t>clicking</w:t>
      </w:r>
      <w:proofErr w:type="spellEnd"/>
      <w:r>
        <w:t xml:space="preserve"> on </w:t>
      </w:r>
      <w:proofErr w:type="spellStart"/>
      <w:r>
        <w:t>each</w:t>
      </w:r>
      <w:proofErr w:type="spellEnd"/>
      <w:r>
        <w:t xml:space="preserve"> </w:t>
      </w:r>
      <w:proofErr w:type="spellStart"/>
      <w:r>
        <w:t>slider</w:t>
      </w:r>
      <w:proofErr w:type="spellEnd"/>
      <w:r>
        <w:t xml:space="preserve"> </w:t>
      </w:r>
      <w:proofErr w:type="spellStart"/>
      <w:r>
        <w:t>and</w:t>
      </w:r>
      <w:proofErr w:type="spellEnd"/>
      <w:r>
        <w:t xml:space="preserve"> </w:t>
      </w:r>
      <w:proofErr w:type="spellStart"/>
      <w:r>
        <w:t>type</w:t>
      </w:r>
      <w:proofErr w:type="spellEnd"/>
      <w:r>
        <w:t xml:space="preserve"> in </w:t>
      </w:r>
      <w:proofErr w:type="spellStart"/>
      <w:r>
        <w:t>your</w:t>
      </w:r>
      <w:proofErr w:type="spellEnd"/>
      <w:r>
        <w:t xml:space="preserve"> </w:t>
      </w:r>
      <w:proofErr w:type="spellStart"/>
      <w:r>
        <w:t>search</w:t>
      </w:r>
      <w:proofErr w:type="spellEnd"/>
      <w:r>
        <w:t xml:space="preserve">. Job </w:t>
      </w:r>
      <w:proofErr w:type="spellStart"/>
      <w:r>
        <w:t>offers</w:t>
      </w:r>
      <w:proofErr w:type="spellEnd"/>
      <w:r>
        <w:t xml:space="preserve"> </w:t>
      </w:r>
      <w:proofErr w:type="spellStart"/>
      <w:r>
        <w:t>will</w:t>
      </w:r>
      <w:proofErr w:type="spellEnd"/>
      <w:r>
        <w:t xml:space="preserve"> be </w:t>
      </w:r>
      <w:proofErr w:type="spellStart"/>
      <w:r>
        <w:t>filtered</w:t>
      </w:r>
      <w:proofErr w:type="spellEnd"/>
      <w:r>
        <w:t xml:space="preserve"> </w:t>
      </w:r>
      <w:proofErr w:type="spellStart"/>
      <w:r>
        <w:t>according</w:t>
      </w:r>
      <w:proofErr w:type="spellEnd"/>
      <w:r>
        <w:t xml:space="preserve"> to </w:t>
      </w:r>
      <w:proofErr w:type="spellStart"/>
      <w:r>
        <w:t>your</w:t>
      </w:r>
      <w:proofErr w:type="spellEnd"/>
      <w:r>
        <w:t xml:space="preserve"> </w:t>
      </w:r>
      <w:proofErr w:type="spellStart"/>
      <w:r>
        <w:t>defined</w:t>
      </w:r>
      <w:proofErr w:type="spellEnd"/>
      <w:r>
        <w:t xml:space="preserve"> </w:t>
      </w:r>
      <w:proofErr w:type="spellStart"/>
      <w:r>
        <w:t>search</w:t>
      </w:r>
      <w:proofErr w:type="spellEnd"/>
      <w:r>
        <w:t xml:space="preserve"> </w:t>
      </w:r>
      <w:proofErr w:type="spellStart"/>
      <w:r>
        <w:t>criteria</w:t>
      </w:r>
      <w:proofErr w:type="spellEnd"/>
      <w:r>
        <w:t xml:space="preserve">. </w:t>
      </w:r>
      <w:del w:id="77" w:author="Aida Monfort" w:date="2020-11-02T14:12:00Z">
        <w:r w:rsidDel="002A06FD">
          <w:delText xml:space="preserve"> </w:delText>
        </w:r>
      </w:del>
    </w:p>
    <w:p w14:paraId="0CA63BF4" w14:textId="77777777" w:rsidR="008F4E7B" w:rsidRPr="00F37182" w:rsidRDefault="008F4E7B" w:rsidP="008F4E7B">
      <w:pPr>
        <w:spacing w:after="240"/>
        <w:rPr>
          <w:vanish/>
          <w:specVanish/>
        </w:rPr>
      </w:pPr>
      <w:proofErr w:type="spellStart"/>
      <w:r>
        <w:lastRenderedPageBreak/>
        <w:t>If</w:t>
      </w:r>
      <w:proofErr w:type="spellEnd"/>
      <w:r>
        <w:t xml:space="preserve"> </w:t>
      </w:r>
      <w:proofErr w:type="spellStart"/>
      <w:r>
        <w:t>you</w:t>
      </w:r>
      <w:proofErr w:type="spellEnd"/>
      <w:r>
        <w:t xml:space="preserve"> </w:t>
      </w:r>
      <w:proofErr w:type="spellStart"/>
      <w:r>
        <w:t>want</w:t>
      </w:r>
      <w:proofErr w:type="spellEnd"/>
      <w:r>
        <w:t xml:space="preserve"> to </w:t>
      </w:r>
      <w:proofErr w:type="spellStart"/>
      <w:r>
        <w:t>explore</w:t>
      </w:r>
      <w:proofErr w:type="spellEnd"/>
      <w:r>
        <w:t xml:space="preserve"> </w:t>
      </w:r>
      <w:proofErr w:type="spellStart"/>
      <w:r>
        <w:t>the</w:t>
      </w:r>
      <w:proofErr w:type="spellEnd"/>
      <w:r>
        <w:t xml:space="preserve"> BoK </w:t>
      </w:r>
      <w:proofErr w:type="spellStart"/>
      <w:r>
        <w:t>and</w:t>
      </w:r>
      <w:proofErr w:type="spellEnd"/>
      <w:r>
        <w:t xml:space="preserve"> </w:t>
      </w:r>
      <w:proofErr w:type="spellStart"/>
      <w:r>
        <w:t>then</w:t>
      </w:r>
      <w:proofErr w:type="spellEnd"/>
      <w:r>
        <w:t xml:space="preserve"> </w:t>
      </w:r>
      <w:proofErr w:type="spellStart"/>
      <w:r>
        <w:t>select</w:t>
      </w:r>
      <w:proofErr w:type="spellEnd"/>
      <w:r>
        <w:t xml:space="preserve"> </w:t>
      </w:r>
      <w:proofErr w:type="spellStart"/>
      <w:r>
        <w:t>one</w:t>
      </w:r>
      <w:proofErr w:type="spellEnd"/>
      <w:r>
        <w:t xml:space="preserve"> or </w:t>
      </w:r>
      <w:proofErr w:type="spellStart"/>
      <w:r>
        <w:t>more</w:t>
      </w:r>
      <w:proofErr w:type="spellEnd"/>
      <w:r>
        <w:t xml:space="preserve"> </w:t>
      </w:r>
      <w:proofErr w:type="spellStart"/>
      <w:r>
        <w:t>concepts</w:t>
      </w:r>
      <w:proofErr w:type="spellEnd"/>
      <w:r>
        <w:t xml:space="preserve"> to be </w:t>
      </w:r>
      <w:proofErr w:type="spellStart"/>
      <w:r>
        <w:t>filtered</w:t>
      </w:r>
      <w:proofErr w:type="spellEnd"/>
      <w:r>
        <w:t xml:space="preserve"> </w:t>
      </w:r>
      <w:proofErr w:type="spellStart"/>
      <w:r>
        <w:t>by</w:t>
      </w:r>
      <w:proofErr w:type="spellEnd"/>
      <w:r>
        <w:t xml:space="preserve"> </w:t>
      </w:r>
      <w:proofErr w:type="spellStart"/>
      <w:r>
        <w:t>click</w:t>
      </w:r>
      <w:proofErr w:type="spellEnd"/>
      <w:r>
        <w:t xml:space="preserve"> </w:t>
      </w:r>
      <w:proofErr w:type="spellStart"/>
      <w:r>
        <w:t>the</w:t>
      </w:r>
      <w:proofErr w:type="spellEnd"/>
      <w:r>
        <w:t xml:space="preserve"> ‘</w:t>
      </w:r>
    </w:p>
    <w:p w14:paraId="6056BA62" w14:textId="77777777" w:rsidR="008F4E7B" w:rsidRPr="00F37182" w:rsidRDefault="008F4E7B" w:rsidP="008F4E7B">
      <w:pPr>
        <w:pStyle w:val="Indiceentexto"/>
        <w:rPr>
          <w:vanish/>
          <w:specVanish/>
        </w:rPr>
      </w:pPr>
      <w:r>
        <w:t xml:space="preserve"> </w:t>
      </w:r>
      <w:bookmarkStart w:id="78" w:name="_Toc139972338"/>
      <w:bookmarkStart w:id="79" w:name="_Toc139972783"/>
      <w:r w:rsidRPr="00C97047">
        <w:t>search</w:t>
      </w:r>
      <w:r>
        <w:t xml:space="preserve"> by BoK concept</w:t>
      </w:r>
      <w:bookmarkEnd w:id="78"/>
      <w:bookmarkEnd w:id="79"/>
    </w:p>
    <w:p w14:paraId="7A392B06" w14:textId="77777777" w:rsidR="008F4E7B" w:rsidRDefault="008F4E7B" w:rsidP="008F4E7B">
      <w:pPr>
        <w:spacing w:after="240"/>
        <w:pPrChange w:id="80" w:author="Aida Monfort" w:date="2020-11-02T14:15:00Z">
          <w:pPr>
            <w:pStyle w:val="Indiceentexto"/>
          </w:pPr>
        </w:pPrChange>
      </w:pPr>
      <w:r>
        <w:t xml:space="preserve"> ’ </w:t>
      </w:r>
      <w:proofErr w:type="spellStart"/>
      <w:r>
        <w:t>button</w:t>
      </w:r>
      <w:proofErr w:type="spellEnd"/>
      <w:r>
        <w:t xml:space="preserve"> (4) (</w:t>
      </w:r>
      <w:proofErr w:type="spellStart"/>
      <w:r>
        <w:t>Figure</w:t>
      </w:r>
      <w:proofErr w:type="spellEnd"/>
      <w:r>
        <w:t xml:space="preserve"> 6) </w:t>
      </w:r>
      <w:proofErr w:type="spellStart"/>
      <w:r>
        <w:t>and</w:t>
      </w:r>
      <w:proofErr w:type="spellEnd"/>
      <w:r>
        <w:t xml:space="preserve"> </w:t>
      </w:r>
      <w:proofErr w:type="spellStart"/>
      <w:r>
        <w:t>the</w:t>
      </w:r>
      <w:proofErr w:type="spellEnd"/>
      <w:r>
        <w:t xml:space="preserve"> BoK </w:t>
      </w:r>
      <w:proofErr w:type="spellStart"/>
      <w:r>
        <w:t>Visualiser</w:t>
      </w:r>
      <w:proofErr w:type="spellEnd"/>
      <w:r>
        <w:t xml:space="preserve"> </w:t>
      </w:r>
      <w:proofErr w:type="spellStart"/>
      <w:r>
        <w:t>and</w:t>
      </w:r>
      <w:proofErr w:type="spellEnd"/>
      <w:r>
        <w:t xml:space="preserve"> </w:t>
      </w:r>
      <w:proofErr w:type="spellStart"/>
      <w:r>
        <w:t>Search</w:t>
      </w:r>
      <w:proofErr w:type="spellEnd"/>
      <w:r>
        <w:t xml:space="preserve"> component </w:t>
      </w:r>
      <w:proofErr w:type="spellStart"/>
      <w:r>
        <w:t>will</w:t>
      </w:r>
      <w:proofErr w:type="spellEnd"/>
      <w:r>
        <w:t xml:space="preserve"> open. </w:t>
      </w:r>
      <w:proofErr w:type="spellStart"/>
      <w:r>
        <w:t>From</w:t>
      </w:r>
      <w:proofErr w:type="spellEnd"/>
      <w:r>
        <w:t xml:space="preserve"> </w:t>
      </w:r>
      <w:proofErr w:type="spellStart"/>
      <w:r>
        <w:t>there</w:t>
      </w:r>
      <w:proofErr w:type="spellEnd"/>
      <w:r>
        <w:t xml:space="preserve"> </w:t>
      </w:r>
      <w:proofErr w:type="spellStart"/>
      <w:r>
        <w:t>the</w:t>
      </w:r>
      <w:proofErr w:type="spellEnd"/>
      <w:r>
        <w:t xml:space="preserve"> BoK can be </w:t>
      </w:r>
      <w:proofErr w:type="spellStart"/>
      <w:r>
        <w:t>explored</w:t>
      </w:r>
      <w:proofErr w:type="spellEnd"/>
      <w:r>
        <w:t xml:space="preserve"> </w:t>
      </w:r>
      <w:proofErr w:type="spellStart"/>
      <w:r>
        <w:t>and</w:t>
      </w:r>
      <w:proofErr w:type="spellEnd"/>
      <w:r>
        <w:t xml:space="preserve"> </w:t>
      </w:r>
      <w:proofErr w:type="spellStart"/>
      <w:r>
        <w:t>searched</w:t>
      </w:r>
      <w:proofErr w:type="spellEnd"/>
      <w:r>
        <w:t xml:space="preserve">, </w:t>
      </w:r>
      <w:proofErr w:type="spellStart"/>
      <w:r>
        <w:t>when</w:t>
      </w:r>
      <w:proofErr w:type="spellEnd"/>
      <w:r>
        <w:t xml:space="preserve"> </w:t>
      </w:r>
      <w:proofErr w:type="spellStart"/>
      <w:r>
        <w:t>you</w:t>
      </w:r>
      <w:proofErr w:type="spellEnd"/>
      <w:r>
        <w:t xml:space="preserve"> </w:t>
      </w:r>
      <w:proofErr w:type="spellStart"/>
      <w:r>
        <w:t>find</w:t>
      </w:r>
      <w:proofErr w:type="spellEnd"/>
      <w:r>
        <w:t xml:space="preserve"> </w:t>
      </w:r>
      <w:proofErr w:type="spellStart"/>
      <w:r>
        <w:t>the</w:t>
      </w:r>
      <w:proofErr w:type="spellEnd"/>
      <w:r>
        <w:t xml:space="preserve"> </w:t>
      </w:r>
      <w:proofErr w:type="spellStart"/>
      <w:r>
        <w:t>required</w:t>
      </w:r>
      <w:proofErr w:type="spellEnd"/>
      <w:r>
        <w:t xml:space="preserve"> </w:t>
      </w:r>
      <w:proofErr w:type="spellStart"/>
      <w:r>
        <w:t>concept</w:t>
      </w:r>
      <w:proofErr w:type="spellEnd"/>
      <w:r>
        <w:t xml:space="preserve">, </w:t>
      </w:r>
      <w:proofErr w:type="spellStart"/>
      <w:r>
        <w:t>select</w:t>
      </w:r>
      <w:proofErr w:type="spellEnd"/>
      <w:r>
        <w:t xml:space="preserve"> </w:t>
      </w:r>
      <w:proofErr w:type="spellStart"/>
      <w:r>
        <w:t>it</w:t>
      </w:r>
      <w:proofErr w:type="spellEnd"/>
      <w:r>
        <w:t xml:space="preserve"> </w:t>
      </w:r>
      <w:proofErr w:type="spellStart"/>
      <w:r>
        <w:t>and</w:t>
      </w:r>
      <w:proofErr w:type="spellEnd"/>
      <w:r>
        <w:t xml:space="preserve"> </w:t>
      </w:r>
      <w:proofErr w:type="spellStart"/>
      <w:r>
        <w:t>continue</w:t>
      </w:r>
      <w:proofErr w:type="spellEnd"/>
      <w:r>
        <w:t xml:space="preserve"> </w:t>
      </w:r>
      <w:proofErr w:type="spellStart"/>
      <w:r>
        <w:t>searching</w:t>
      </w:r>
      <w:proofErr w:type="spellEnd"/>
      <w:r>
        <w:t xml:space="preserve"> or </w:t>
      </w:r>
      <w:proofErr w:type="spellStart"/>
      <w:r>
        <w:t>click</w:t>
      </w:r>
      <w:proofErr w:type="spellEnd"/>
      <w:r>
        <w:t xml:space="preserve"> on ‘</w:t>
      </w:r>
      <w:proofErr w:type="spellStart"/>
      <w:r>
        <w:t>Finish</w:t>
      </w:r>
      <w:proofErr w:type="spellEnd"/>
      <w:r>
        <w:t xml:space="preserve">’ to show </w:t>
      </w:r>
      <w:proofErr w:type="spellStart"/>
      <w:r>
        <w:t>the</w:t>
      </w:r>
      <w:proofErr w:type="spellEnd"/>
      <w:r>
        <w:t xml:space="preserve"> </w:t>
      </w:r>
      <w:proofErr w:type="spellStart"/>
      <w:r>
        <w:t>filtered</w:t>
      </w:r>
      <w:proofErr w:type="spellEnd"/>
      <w:r>
        <w:t xml:space="preserve"> </w:t>
      </w:r>
      <w:proofErr w:type="spellStart"/>
      <w:r>
        <w:t>results</w:t>
      </w:r>
      <w:proofErr w:type="spellEnd"/>
      <w:r>
        <w:t>.</w:t>
      </w:r>
    </w:p>
    <w:p w14:paraId="7E3474D2" w14:textId="77777777" w:rsidR="008F4E7B" w:rsidRDefault="008F4E7B" w:rsidP="008F4E7B">
      <w:pPr>
        <w:rPr>
          <w:b/>
          <w:sz w:val="36"/>
          <w:szCs w:val="36"/>
        </w:rPr>
      </w:pPr>
    </w:p>
    <w:p w14:paraId="3D728F01" w14:textId="77777777" w:rsidR="008F4E7B" w:rsidRDefault="008F4E7B" w:rsidP="008F4E7B">
      <w:pPr>
        <w:pStyle w:val="Heading2"/>
      </w:pPr>
      <w:bookmarkStart w:id="81" w:name="_Toc139972339"/>
      <w:bookmarkStart w:id="82" w:name="_Toc139972784"/>
      <w:r>
        <w:t xml:space="preserve">Job </w:t>
      </w:r>
      <w:proofErr w:type="spellStart"/>
      <w:r>
        <w:t>offer</w:t>
      </w:r>
      <w:proofErr w:type="spellEnd"/>
      <w:r>
        <w:t xml:space="preserve"> </w:t>
      </w:r>
      <w:proofErr w:type="spellStart"/>
      <w:r>
        <w:t>detail</w:t>
      </w:r>
      <w:proofErr w:type="spellEnd"/>
      <w:r>
        <w:t xml:space="preserve"> </w:t>
      </w:r>
      <w:proofErr w:type="spellStart"/>
      <w:r>
        <w:t>view</w:t>
      </w:r>
      <w:bookmarkEnd w:id="81"/>
      <w:bookmarkEnd w:id="82"/>
      <w:proofErr w:type="spellEnd"/>
    </w:p>
    <w:p w14:paraId="6EE4F6CC" w14:textId="77777777" w:rsidR="008F4E7B" w:rsidRDefault="008F4E7B" w:rsidP="008F4E7B">
      <w:pPr>
        <w:spacing w:after="240"/>
      </w:pPr>
      <w:proofErr w:type="spellStart"/>
      <w:r>
        <w:t>The</w:t>
      </w:r>
      <w:proofErr w:type="spellEnd"/>
      <w:r>
        <w:t xml:space="preserve"> </w:t>
      </w:r>
      <w:proofErr w:type="spellStart"/>
      <w:r>
        <w:t>user</w:t>
      </w:r>
      <w:proofErr w:type="spellEnd"/>
      <w:r>
        <w:t xml:space="preserve"> can enter </w:t>
      </w:r>
      <w:proofErr w:type="spellStart"/>
      <w:r>
        <w:t>into</w:t>
      </w:r>
      <w:proofErr w:type="spellEnd"/>
      <w:r>
        <w:t xml:space="preserve"> a Job </w:t>
      </w:r>
      <w:proofErr w:type="spellStart"/>
      <w:r>
        <w:t>offer</w:t>
      </w:r>
      <w:proofErr w:type="spellEnd"/>
      <w:r>
        <w:t xml:space="preserve"> </w:t>
      </w:r>
      <w:proofErr w:type="spellStart"/>
      <w:r>
        <w:t>by</w:t>
      </w:r>
      <w:proofErr w:type="spellEnd"/>
      <w:r>
        <w:t xml:space="preserve"> </w:t>
      </w:r>
      <w:proofErr w:type="spellStart"/>
      <w:r>
        <w:t>clicking</w:t>
      </w:r>
      <w:proofErr w:type="spellEnd"/>
      <w:r>
        <w:t xml:space="preserve"> in </w:t>
      </w:r>
      <w:proofErr w:type="spellStart"/>
      <w:r>
        <w:t>its</w:t>
      </w:r>
      <w:proofErr w:type="spellEnd"/>
      <w:r>
        <w:t xml:space="preserve"> </w:t>
      </w:r>
      <w:proofErr w:type="spellStart"/>
      <w:r>
        <w:t>name</w:t>
      </w:r>
      <w:proofErr w:type="spellEnd"/>
      <w:r>
        <w:t xml:space="preserve"> (</w:t>
      </w:r>
      <w:proofErr w:type="spellStart"/>
      <w:r>
        <w:t>Figure</w:t>
      </w:r>
      <w:proofErr w:type="spellEnd"/>
      <w:r>
        <w:t xml:space="preserve"> 12).</w:t>
      </w:r>
    </w:p>
    <w:p w14:paraId="60DCDD5A" w14:textId="77777777" w:rsidR="008F4E7B" w:rsidRDefault="008F4E7B" w:rsidP="008F4E7B">
      <w:pPr>
        <w:keepNext/>
        <w:spacing w:after="240"/>
        <w:jc w:val="center"/>
      </w:pPr>
      <w:ins w:id="83" w:author="Aida Monfort" w:date="2020-11-03T11:02:00Z">
        <w:r w:rsidRPr="00474C2C">
          <w:rPr>
            <w:noProof/>
          </w:rPr>
          <mc:AlternateContent>
            <mc:Choice Requires="wpg">
              <w:drawing>
                <wp:anchor distT="0" distB="0" distL="114300" distR="114300" simplePos="0" relativeHeight="251687936" behindDoc="0" locked="0" layoutInCell="1" allowOverlap="1" wp14:anchorId="4C21CA1A" wp14:editId="47532BED">
                  <wp:simplePos x="0" y="0"/>
                  <wp:positionH relativeFrom="column">
                    <wp:posOffset>5576631</wp:posOffset>
                  </wp:positionH>
                  <wp:positionV relativeFrom="paragraph">
                    <wp:posOffset>1580369</wp:posOffset>
                  </wp:positionV>
                  <wp:extent cx="279400" cy="295910"/>
                  <wp:effectExtent l="0" t="0" r="0" b="0"/>
                  <wp:wrapNone/>
                  <wp:docPr id="211" name="Group 43"/>
                  <wp:cNvGraphicFramePr/>
                  <a:graphic xmlns:a="http://schemas.openxmlformats.org/drawingml/2006/main">
                    <a:graphicData uri="http://schemas.microsoft.com/office/word/2010/wordprocessingGroup">
                      <wpg:wgp>
                        <wpg:cNvGrpSpPr/>
                        <wpg:grpSpPr>
                          <a:xfrm>
                            <a:off x="0" y="0"/>
                            <a:ext cx="279400" cy="295910"/>
                            <a:chOff x="-29710" y="78588"/>
                            <a:chExt cx="279400" cy="296334"/>
                          </a:xfrm>
                        </wpg:grpSpPr>
                        <wps:wsp>
                          <wps:cNvPr id="212"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5E285703" w14:textId="77777777" w:rsidR="008F4E7B" w:rsidRPr="004B4205" w:rsidRDefault="008F4E7B" w:rsidP="008F4E7B">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Cuadro de texto 104"/>
                          <wps:cNvSpPr txBox="1"/>
                          <wps:spPr>
                            <a:xfrm>
                              <a:off x="-29710" y="78588"/>
                              <a:ext cx="279400" cy="296334"/>
                            </a:xfrm>
                            <a:prstGeom prst="rect">
                              <a:avLst/>
                            </a:prstGeom>
                            <a:noFill/>
                            <a:ln w="6350">
                              <a:noFill/>
                            </a:ln>
                          </wps:spPr>
                          <wps:txbx>
                            <w:txbxContent>
                              <w:p w14:paraId="4C9EFF15" w14:textId="77777777" w:rsidR="008F4E7B" w:rsidRDefault="008F4E7B" w:rsidP="008F4E7B">
                                <w:r>
                                  <w:rPr>
                                    <w:color w:val="FFFFFF" w:themeColor="background1"/>
                                    <w:sz w:val="18"/>
                                    <w:lang w:val="es-E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21CA1A" id="Group 43" o:spid="_x0000_s1145" style="position:absolute;left:0;text-align:left;margin-left:439.1pt;margin-top:124.45pt;width:22pt;height:23.3pt;z-index:251687936;mso-width-relative:margin;mso-height-relative:margin" coordorigin="-29710,78588" coordsize="279400,2963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">
                  <v:oval id="Elipse 103" o:spid="_x0000_s1146"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" fillcolor="#ffc000" stroked="f">
                    <v:shadow on="t" color="black" opacity="22937f" origin=",.5" offset="0,.63889mm"/>
                    <v:textbox>
                      <w:txbxContent>
                        <w:p w14:paraId="5E285703" w14:textId="77777777" w:rsidR="008F4E7B" w:rsidRPr="004B4205" w:rsidRDefault="008F4E7B" w:rsidP="008F4E7B">
                          <w:pPr>
                            <w:jc w:val="center"/>
                            <w:rPr>
                              <w:color w:val="404040" w:themeColor="text1" w:themeTint="BF"/>
                              <w:sz w:val="22"/>
                            </w:rPr>
                          </w:pPr>
                        </w:p>
                      </w:txbxContent>
                    </v:textbox>
                  </v:oval>
                  <v:shape id="Cuadro de texto 104" o:spid="_x0000_s1147" type="#_x0000_t202" style="position:absolute;left:-29710;top:78588;width:279400;height:296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" filled="f" stroked="f" strokeweight=".5pt">
                    <v:textbox>
                      <w:txbxContent>
                        <w:p w14:paraId="4C9EFF15" w14:textId="77777777" w:rsidR="008F4E7B" w:rsidRDefault="008F4E7B" w:rsidP="008F4E7B">
                          <w:r>
                            <w:rPr>
                              <w:color w:val="FFFFFF" w:themeColor="background1"/>
                              <w:sz w:val="18"/>
                              <w:lang w:val="es-ES"/>
                            </w:rPr>
                            <w:t>7</w:t>
                          </w:r>
                        </w:p>
                      </w:txbxContent>
                    </v:textbox>
                  </v:shape>
                </v:group>
              </w:pict>
            </mc:Fallback>
          </mc:AlternateContent>
        </w:r>
      </w:ins>
      <w:ins w:id="84" w:author="Aida Monfort" w:date="2020-11-03T11:01:00Z">
        <w:r w:rsidRPr="00474C2C">
          <w:rPr>
            <w:noProof/>
          </w:rPr>
          <mc:AlternateContent>
            <mc:Choice Requires="wpg">
              <w:drawing>
                <wp:anchor distT="0" distB="0" distL="114300" distR="114300" simplePos="0" relativeHeight="251686912" behindDoc="0" locked="0" layoutInCell="1" allowOverlap="1" wp14:anchorId="5CC8ECD3" wp14:editId="233250AB">
                  <wp:simplePos x="0" y="0"/>
                  <wp:positionH relativeFrom="column">
                    <wp:posOffset>-78448</wp:posOffset>
                  </wp:positionH>
                  <wp:positionV relativeFrom="paragraph">
                    <wp:posOffset>3783916</wp:posOffset>
                  </wp:positionV>
                  <wp:extent cx="211455" cy="278765"/>
                  <wp:effectExtent l="25400" t="0" r="17145" b="635"/>
                  <wp:wrapNone/>
                  <wp:docPr id="208" name="Group 40"/>
                  <wp:cNvGraphicFramePr/>
                  <a:graphic xmlns:a="http://schemas.openxmlformats.org/drawingml/2006/main">
                    <a:graphicData uri="http://schemas.microsoft.com/office/word/2010/wordprocessingGroup">
                      <wpg:wgp>
                        <wpg:cNvGrpSpPr/>
                        <wpg:grpSpPr>
                          <a:xfrm>
                            <a:off x="0" y="0"/>
                            <a:ext cx="211455" cy="278765"/>
                            <a:chOff x="-29710" y="78588"/>
                            <a:chExt cx="211516" cy="278973"/>
                          </a:xfrm>
                        </wpg:grpSpPr>
                        <wps:wsp>
                          <wps:cNvPr id="209"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0AAC9F2D" w14:textId="77777777" w:rsidR="008F4E7B" w:rsidRPr="004B4205" w:rsidRDefault="008F4E7B" w:rsidP="008F4E7B">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Cuadro de texto 104"/>
                          <wps:cNvSpPr txBox="1"/>
                          <wps:spPr>
                            <a:xfrm>
                              <a:off x="-29710" y="78588"/>
                              <a:ext cx="211455" cy="278973"/>
                            </a:xfrm>
                            <a:prstGeom prst="rect">
                              <a:avLst/>
                            </a:prstGeom>
                            <a:noFill/>
                            <a:ln w="6350">
                              <a:noFill/>
                            </a:ln>
                          </wps:spPr>
                          <wps:txbx>
                            <w:txbxContent>
                              <w:p w14:paraId="1B632CF5" w14:textId="77777777" w:rsidR="008F4E7B" w:rsidRDefault="008F4E7B" w:rsidP="008F4E7B">
                                <w:pPr>
                                  <w:rPr>
                                    <w:color w:val="FFFFFF" w:themeColor="background1"/>
                                    <w:sz w:val="18"/>
                                    <w:lang w:val="es-ES"/>
                                  </w:rPr>
                                </w:pPr>
                                <w:r>
                                  <w:rPr>
                                    <w:color w:val="FFFFFF" w:themeColor="background1"/>
                                    <w:sz w:val="18"/>
                                    <w:lang w:val="es-ES"/>
                                  </w:rPr>
                                  <w:t>6</w:t>
                                </w:r>
                              </w:p>
                              <w:p w14:paraId="46C081E7" w14:textId="77777777" w:rsidR="008F4E7B" w:rsidRDefault="008F4E7B" w:rsidP="008F4E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C8ECD3" id="Group 40" o:spid="_x0000_s1148" style="position:absolute;left:0;text-align:left;margin-left:-6.2pt;margin-top:297.95pt;width:16.65pt;height:21.95pt;z-index:251686912;mso-width-relative:margin;mso-height-relative:margin" coordorigin="-29710,78588" coordsize="211516,2789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">
                  <v:oval id="Elipse 103" o:spid="_x0000_s1149"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" fillcolor="#ffc000" stroked="f">
                    <v:shadow on="t" color="black" opacity="22937f" origin=",.5" offset="0,.63889mm"/>
                    <v:textbox>
                      <w:txbxContent>
                        <w:p w14:paraId="0AAC9F2D" w14:textId="77777777" w:rsidR="008F4E7B" w:rsidRPr="004B4205" w:rsidRDefault="008F4E7B" w:rsidP="008F4E7B">
                          <w:pPr>
                            <w:jc w:val="center"/>
                            <w:rPr>
                              <w:color w:val="404040" w:themeColor="text1" w:themeTint="BF"/>
                              <w:sz w:val="22"/>
                            </w:rPr>
                          </w:pPr>
                        </w:p>
                      </w:txbxContent>
                    </v:textbox>
                  </v:oval>
                  <v:shape id="Cuadro de texto 104" o:spid="_x0000_s1150" type="#_x0000_t202" style="position:absolute;left:-29710;top:78588;width:211455;height:2789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" filled="f" stroked="f" strokeweight=".5pt">
                    <v:textbox>
                      <w:txbxContent>
                        <w:p w14:paraId="1B632CF5" w14:textId="77777777" w:rsidR="008F4E7B" w:rsidRDefault="008F4E7B" w:rsidP="008F4E7B">
                          <w:pPr>
                            <w:rPr>
                              <w:color w:val="FFFFFF" w:themeColor="background1"/>
                              <w:sz w:val="18"/>
                              <w:lang w:val="es-ES"/>
                            </w:rPr>
                          </w:pPr>
                          <w:r>
                            <w:rPr>
                              <w:color w:val="FFFFFF" w:themeColor="background1"/>
                              <w:sz w:val="18"/>
                              <w:lang w:val="es-ES"/>
                            </w:rPr>
                            <w:t>6</w:t>
                          </w:r>
                        </w:p>
                        <w:p w14:paraId="46C081E7" w14:textId="77777777" w:rsidR="008F4E7B" w:rsidRDefault="008F4E7B" w:rsidP="008F4E7B"/>
                      </w:txbxContent>
                    </v:textbox>
                  </v:shape>
                </v:group>
              </w:pict>
            </mc:Fallback>
          </mc:AlternateContent>
        </w:r>
        <w:r w:rsidRPr="00474C2C">
          <w:rPr>
            <w:noProof/>
          </w:rPr>
          <mc:AlternateContent>
            <mc:Choice Requires="wpg">
              <w:drawing>
                <wp:anchor distT="0" distB="0" distL="114300" distR="114300" simplePos="0" relativeHeight="251685888" behindDoc="0" locked="0" layoutInCell="1" allowOverlap="1" wp14:anchorId="5C4D66D1" wp14:editId="206E50B2">
                  <wp:simplePos x="0" y="0"/>
                  <wp:positionH relativeFrom="column">
                    <wp:posOffset>-60481</wp:posOffset>
                  </wp:positionH>
                  <wp:positionV relativeFrom="paragraph">
                    <wp:posOffset>3258771</wp:posOffset>
                  </wp:positionV>
                  <wp:extent cx="211455" cy="273050"/>
                  <wp:effectExtent l="25400" t="0" r="17145" b="6350"/>
                  <wp:wrapNone/>
                  <wp:docPr id="205" name="Group 37"/>
                  <wp:cNvGraphicFramePr/>
                  <a:graphic xmlns:a="http://schemas.openxmlformats.org/drawingml/2006/main">
                    <a:graphicData uri="http://schemas.microsoft.com/office/word/2010/wordprocessingGroup">
                      <wpg:wgp>
                        <wpg:cNvGrpSpPr/>
                        <wpg:grpSpPr>
                          <a:xfrm>
                            <a:off x="0" y="0"/>
                            <a:ext cx="211455" cy="273050"/>
                            <a:chOff x="-29710" y="78588"/>
                            <a:chExt cx="211516" cy="273474"/>
                          </a:xfrm>
                        </wpg:grpSpPr>
                        <wps:wsp>
                          <wps:cNvPr id="206"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62445F05" w14:textId="77777777" w:rsidR="008F4E7B" w:rsidRPr="004B4205" w:rsidRDefault="008F4E7B" w:rsidP="008F4E7B">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Cuadro de texto 104"/>
                          <wps:cNvSpPr txBox="1"/>
                          <wps:spPr>
                            <a:xfrm>
                              <a:off x="-29710" y="78588"/>
                              <a:ext cx="211455" cy="273474"/>
                            </a:xfrm>
                            <a:prstGeom prst="rect">
                              <a:avLst/>
                            </a:prstGeom>
                            <a:noFill/>
                            <a:ln w="6350">
                              <a:noFill/>
                            </a:ln>
                          </wps:spPr>
                          <wps:txbx>
                            <w:txbxContent>
                              <w:p w14:paraId="73FE366E" w14:textId="77777777" w:rsidR="008F4E7B" w:rsidRDefault="008F4E7B" w:rsidP="008F4E7B">
                                <w:pPr>
                                  <w:rPr>
                                    <w:color w:val="FFFFFF" w:themeColor="background1"/>
                                    <w:sz w:val="18"/>
                                    <w:lang w:val="es-ES"/>
                                  </w:rPr>
                                </w:pPr>
                                <w:r>
                                  <w:rPr>
                                    <w:color w:val="FFFFFF" w:themeColor="background1"/>
                                    <w:sz w:val="18"/>
                                    <w:lang w:val="es-ES"/>
                                  </w:rPr>
                                  <w:t>5</w:t>
                                </w:r>
                              </w:p>
                              <w:p w14:paraId="7A7AFE36" w14:textId="77777777" w:rsidR="008F4E7B" w:rsidRDefault="008F4E7B" w:rsidP="008F4E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4D66D1" id="_x0000_s1151" style="position:absolute;left:0;text-align:left;margin-left:-4.75pt;margin-top:256.6pt;width:16.65pt;height:21.5pt;z-index:251685888;mso-width-relative:margin;mso-height-relative:margin" coordorigin="-29710,78588" coordsize="211516,2734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">
                  <v:oval id="Elipse 103" o:spid="_x0000_s1152"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" fillcolor="#ffc000" stroked="f">
                    <v:shadow on="t" color="black" opacity="22937f" origin=",.5" offset="0,.63889mm"/>
                    <v:textbox>
                      <w:txbxContent>
                        <w:p w14:paraId="62445F05" w14:textId="77777777" w:rsidR="008F4E7B" w:rsidRPr="004B4205" w:rsidRDefault="008F4E7B" w:rsidP="008F4E7B">
                          <w:pPr>
                            <w:jc w:val="center"/>
                            <w:rPr>
                              <w:color w:val="404040" w:themeColor="text1" w:themeTint="BF"/>
                              <w:sz w:val="22"/>
                            </w:rPr>
                          </w:pPr>
                        </w:p>
                      </w:txbxContent>
                    </v:textbox>
                  </v:oval>
                  <v:shape id="Cuadro de texto 104" o:spid="_x0000_s1153" type="#_x0000_t202" style="position:absolute;left:-29710;top:78588;width:211455;height:273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gJ5ygAAAOE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" filled="f" stroked="f" strokeweight=".5pt">
                    <v:textbox>
                      <w:txbxContent>
                        <w:p w14:paraId="73FE366E" w14:textId="77777777" w:rsidR="008F4E7B" w:rsidRDefault="008F4E7B" w:rsidP="008F4E7B">
                          <w:pPr>
                            <w:rPr>
                              <w:color w:val="FFFFFF" w:themeColor="background1"/>
                              <w:sz w:val="18"/>
                              <w:lang w:val="es-ES"/>
                            </w:rPr>
                          </w:pPr>
                          <w:r>
                            <w:rPr>
                              <w:color w:val="FFFFFF" w:themeColor="background1"/>
                              <w:sz w:val="18"/>
                              <w:lang w:val="es-ES"/>
                            </w:rPr>
                            <w:t>5</w:t>
                          </w:r>
                        </w:p>
                        <w:p w14:paraId="7A7AFE36" w14:textId="77777777" w:rsidR="008F4E7B" w:rsidRDefault="008F4E7B" w:rsidP="008F4E7B"/>
                      </w:txbxContent>
                    </v:textbox>
                  </v:shape>
                </v:group>
              </w:pict>
            </mc:Fallback>
          </mc:AlternateContent>
        </w:r>
        <w:r w:rsidRPr="00474C2C">
          <w:rPr>
            <w:noProof/>
          </w:rPr>
          <mc:AlternateContent>
            <mc:Choice Requires="wpg">
              <w:drawing>
                <wp:anchor distT="0" distB="0" distL="114300" distR="114300" simplePos="0" relativeHeight="251684864" behindDoc="0" locked="0" layoutInCell="1" allowOverlap="1" wp14:anchorId="431A7E4D" wp14:editId="6A6C2E4E">
                  <wp:simplePos x="0" y="0"/>
                  <wp:positionH relativeFrom="column">
                    <wp:posOffset>-44059</wp:posOffset>
                  </wp:positionH>
                  <wp:positionV relativeFrom="paragraph">
                    <wp:posOffset>2299232</wp:posOffset>
                  </wp:positionV>
                  <wp:extent cx="211455" cy="247650"/>
                  <wp:effectExtent l="0" t="0" r="4445" b="0"/>
                  <wp:wrapNone/>
                  <wp:docPr id="202" name="Group 34"/>
                  <wp:cNvGraphicFramePr/>
                  <a:graphic xmlns:a="http://schemas.openxmlformats.org/drawingml/2006/main">
                    <a:graphicData uri="http://schemas.microsoft.com/office/word/2010/wordprocessingGroup">
                      <wpg:wgp>
                        <wpg:cNvGrpSpPr/>
                        <wpg:grpSpPr>
                          <a:xfrm>
                            <a:off x="0" y="0"/>
                            <a:ext cx="211455" cy="247650"/>
                            <a:chOff x="-29710" y="78588"/>
                            <a:chExt cx="211516" cy="248075"/>
                          </a:xfrm>
                        </wpg:grpSpPr>
                        <wps:wsp>
                          <wps:cNvPr id="203"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5B775F51" w14:textId="77777777" w:rsidR="008F4E7B" w:rsidRPr="004B4205" w:rsidRDefault="008F4E7B" w:rsidP="008F4E7B">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Cuadro de texto 104"/>
                          <wps:cNvSpPr txBox="1"/>
                          <wps:spPr>
                            <a:xfrm>
                              <a:off x="-29710" y="78588"/>
                              <a:ext cx="211455" cy="248075"/>
                            </a:xfrm>
                            <a:prstGeom prst="rect">
                              <a:avLst/>
                            </a:prstGeom>
                            <a:noFill/>
                            <a:ln w="6350">
                              <a:noFill/>
                            </a:ln>
                          </wps:spPr>
                          <wps:txbx>
                            <w:txbxContent>
                              <w:p w14:paraId="0D909074" w14:textId="77777777" w:rsidR="008F4E7B" w:rsidRDefault="008F4E7B" w:rsidP="008F4E7B">
                                <w:pPr>
                                  <w:rPr>
                                    <w:color w:val="FFFFFF" w:themeColor="background1"/>
                                    <w:sz w:val="18"/>
                                    <w:lang w:val="es-ES"/>
                                  </w:rPr>
                                </w:pPr>
                                <w:r>
                                  <w:rPr>
                                    <w:color w:val="FFFFFF" w:themeColor="background1"/>
                                    <w:sz w:val="18"/>
                                    <w:lang w:val="es-ES"/>
                                  </w:rPr>
                                  <w:t>4</w:t>
                                </w:r>
                              </w:p>
                              <w:p w14:paraId="7E026670" w14:textId="77777777" w:rsidR="008F4E7B" w:rsidRDefault="008F4E7B" w:rsidP="008F4E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1A7E4D" id="_x0000_s1154" style="position:absolute;left:0;text-align:left;margin-left:-3.45pt;margin-top:181.05pt;width:16.65pt;height:19.5pt;z-index:251684864;mso-width-relative:margin;mso-height-relative:margin" coordorigin="-29710,78588" coordsize="211516,2480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">
                  <v:oval id="Elipse 103" o:spid="_x0000_s1155"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" fillcolor="#ffc000" stroked="f">
                    <v:shadow on="t" color="black" opacity="22937f" origin=",.5" offset="0,.63889mm"/>
                    <v:textbox>
                      <w:txbxContent>
                        <w:p w14:paraId="5B775F51" w14:textId="77777777" w:rsidR="008F4E7B" w:rsidRPr="004B4205" w:rsidRDefault="008F4E7B" w:rsidP="008F4E7B">
                          <w:pPr>
                            <w:jc w:val="center"/>
                            <w:rPr>
                              <w:color w:val="404040" w:themeColor="text1" w:themeTint="BF"/>
                              <w:sz w:val="22"/>
                            </w:rPr>
                          </w:pPr>
                        </w:p>
                      </w:txbxContent>
                    </v:textbox>
                  </v:oval>
                  <v:shape id="Cuadro de texto 104" o:spid="_x0000_s1156" type="#_x0000_t202" style="position:absolute;left:-29710;top:78588;width:211455;height:2480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JwOygAAAOE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" filled="f" stroked="f" strokeweight=".5pt">
                    <v:textbox>
                      <w:txbxContent>
                        <w:p w14:paraId="0D909074" w14:textId="77777777" w:rsidR="008F4E7B" w:rsidRDefault="008F4E7B" w:rsidP="008F4E7B">
                          <w:pPr>
                            <w:rPr>
                              <w:color w:val="FFFFFF" w:themeColor="background1"/>
                              <w:sz w:val="18"/>
                              <w:lang w:val="es-ES"/>
                            </w:rPr>
                          </w:pPr>
                          <w:r>
                            <w:rPr>
                              <w:color w:val="FFFFFF" w:themeColor="background1"/>
                              <w:sz w:val="18"/>
                              <w:lang w:val="es-ES"/>
                            </w:rPr>
                            <w:t>4</w:t>
                          </w:r>
                        </w:p>
                        <w:p w14:paraId="7E026670" w14:textId="77777777" w:rsidR="008F4E7B" w:rsidRDefault="008F4E7B" w:rsidP="008F4E7B"/>
                      </w:txbxContent>
                    </v:textbox>
                  </v:shape>
                </v:group>
              </w:pict>
            </mc:Fallback>
          </mc:AlternateContent>
        </w:r>
      </w:ins>
      <w:ins w:id="85" w:author="Aida Monfort" w:date="2020-11-03T09:32:00Z">
        <w:r w:rsidRPr="00474C2C">
          <w:rPr>
            <w:noProof/>
          </w:rPr>
          <mc:AlternateContent>
            <mc:Choice Requires="wpg">
              <w:drawing>
                <wp:anchor distT="0" distB="0" distL="114300" distR="114300" simplePos="0" relativeHeight="251681792" behindDoc="0" locked="0" layoutInCell="1" allowOverlap="1" wp14:anchorId="53395A79" wp14:editId="5A50C2A0">
                  <wp:simplePos x="0" y="0"/>
                  <wp:positionH relativeFrom="column">
                    <wp:posOffset>-58222</wp:posOffset>
                  </wp:positionH>
                  <wp:positionV relativeFrom="paragraph">
                    <wp:posOffset>562414</wp:posOffset>
                  </wp:positionV>
                  <wp:extent cx="211516" cy="206173"/>
                  <wp:effectExtent l="0" t="0" r="4445" b="0"/>
                  <wp:wrapNone/>
                  <wp:docPr id="190" name="Group 24"/>
                  <wp:cNvGraphicFramePr/>
                  <a:graphic xmlns:a="http://schemas.openxmlformats.org/drawingml/2006/main">
                    <a:graphicData uri="http://schemas.microsoft.com/office/word/2010/wordprocessingGroup">
                      <wpg:wgp>
                        <wpg:cNvGrpSpPr/>
                        <wpg:grpSpPr>
                          <a:xfrm>
                            <a:off x="0" y="0"/>
                            <a:ext cx="211516" cy="206173"/>
                            <a:chOff x="-29710" y="78588"/>
                            <a:chExt cx="211516" cy="206173"/>
                          </a:xfrm>
                        </wpg:grpSpPr>
                        <wps:wsp>
                          <wps:cNvPr id="192"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D20CEA6" w14:textId="77777777" w:rsidR="008F4E7B" w:rsidRPr="004B4205" w:rsidRDefault="008F4E7B" w:rsidP="008F4E7B">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uadro de texto 104"/>
                          <wps:cNvSpPr txBox="1"/>
                          <wps:spPr>
                            <a:xfrm>
                              <a:off x="-29710" y="78588"/>
                              <a:ext cx="202565" cy="203200"/>
                            </a:xfrm>
                            <a:prstGeom prst="rect">
                              <a:avLst/>
                            </a:prstGeom>
                            <a:noFill/>
                            <a:ln w="6350">
                              <a:noFill/>
                            </a:ln>
                          </wps:spPr>
                          <wps:txbx>
                            <w:txbxContent>
                              <w:p w14:paraId="2EA488CD" w14:textId="77777777" w:rsidR="008F4E7B" w:rsidRPr="00F14E9D" w:rsidRDefault="008F4E7B" w:rsidP="008F4E7B">
                                <w:pPr>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395A79" id="_x0000_s1157" style="position:absolute;left:0;text-align:left;margin-left:-4.6pt;margin-top:44.3pt;width:16.65pt;height:16.25pt;z-index:251681792;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">
                  <v:oval id="Elipse 103" o:spid="_x0000_s1158"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" fillcolor="#ffc000" stroked="f">
                    <v:shadow on="t" color="black" opacity="22937f" origin=",.5" offset="0,.63889mm"/>
                    <v:textbox>
                      <w:txbxContent>
                        <w:p w14:paraId="3D20CEA6" w14:textId="77777777" w:rsidR="008F4E7B" w:rsidRPr="004B4205" w:rsidRDefault="008F4E7B" w:rsidP="008F4E7B">
                          <w:pPr>
                            <w:jc w:val="center"/>
                            <w:rPr>
                              <w:color w:val="404040" w:themeColor="text1" w:themeTint="BF"/>
                              <w:sz w:val="22"/>
                            </w:rPr>
                          </w:pPr>
                        </w:p>
                      </w:txbxContent>
                    </v:textbox>
                  </v:oval>
                  <v:shape id="Cuadro de texto 104" o:spid="_x0000_s1159"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81u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" filled="f" stroked="f" strokeweight=".5pt">
                    <v:textbox>
                      <w:txbxContent>
                        <w:p w14:paraId="2EA488CD" w14:textId="77777777" w:rsidR="008F4E7B" w:rsidRPr="00F14E9D" w:rsidRDefault="008F4E7B" w:rsidP="008F4E7B">
                          <w:pPr>
                            <w:rPr>
                              <w:color w:val="FFFFFF" w:themeColor="background1"/>
                              <w:sz w:val="18"/>
                            </w:rPr>
                          </w:pPr>
                          <w:r w:rsidRPr="00F14E9D">
                            <w:rPr>
                              <w:color w:val="FFFFFF" w:themeColor="background1"/>
                              <w:sz w:val="18"/>
                            </w:rPr>
                            <w:t>1</w:t>
                          </w:r>
                        </w:p>
                      </w:txbxContent>
                    </v:textbox>
                  </v:shape>
                </v:group>
              </w:pict>
            </mc:Fallback>
          </mc:AlternateContent>
        </w:r>
      </w:ins>
      <w:ins w:id="86" w:author="Aida Monfort" w:date="2020-11-03T11:01:00Z">
        <w:r w:rsidRPr="00474C2C">
          <w:rPr>
            <w:noProof/>
          </w:rPr>
          <mc:AlternateContent>
            <mc:Choice Requires="wpg">
              <w:drawing>
                <wp:anchor distT="0" distB="0" distL="114300" distR="114300" simplePos="0" relativeHeight="251683840" behindDoc="0" locked="0" layoutInCell="1" allowOverlap="1" wp14:anchorId="674758D4" wp14:editId="37279BA7">
                  <wp:simplePos x="0" y="0"/>
                  <wp:positionH relativeFrom="column">
                    <wp:posOffset>-30624</wp:posOffset>
                  </wp:positionH>
                  <wp:positionV relativeFrom="paragraph">
                    <wp:posOffset>1411263</wp:posOffset>
                  </wp:positionV>
                  <wp:extent cx="211455" cy="279400"/>
                  <wp:effectExtent l="0" t="0" r="4445" b="0"/>
                  <wp:wrapNone/>
                  <wp:docPr id="199" name="Group 30"/>
                  <wp:cNvGraphicFramePr/>
                  <a:graphic xmlns:a="http://schemas.openxmlformats.org/drawingml/2006/main">
                    <a:graphicData uri="http://schemas.microsoft.com/office/word/2010/wordprocessingGroup">
                      <wpg:wgp>
                        <wpg:cNvGrpSpPr/>
                        <wpg:grpSpPr>
                          <a:xfrm>
                            <a:off x="0" y="0"/>
                            <a:ext cx="211455" cy="279400"/>
                            <a:chOff x="-29710" y="78588"/>
                            <a:chExt cx="211516" cy="279400"/>
                          </a:xfrm>
                        </wpg:grpSpPr>
                        <wps:wsp>
                          <wps:cNvPr id="200"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7920F9C9" w14:textId="77777777" w:rsidR="008F4E7B" w:rsidRPr="004B4205" w:rsidRDefault="008F4E7B" w:rsidP="008F4E7B">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Cuadro de texto 104"/>
                          <wps:cNvSpPr txBox="1"/>
                          <wps:spPr>
                            <a:xfrm>
                              <a:off x="-29710" y="78588"/>
                              <a:ext cx="211455" cy="279400"/>
                            </a:xfrm>
                            <a:prstGeom prst="rect">
                              <a:avLst/>
                            </a:prstGeom>
                            <a:noFill/>
                            <a:ln w="6350">
                              <a:noFill/>
                            </a:ln>
                          </wps:spPr>
                          <wps:txbx>
                            <w:txbxContent>
                              <w:p w14:paraId="011B81A5" w14:textId="77777777" w:rsidR="008F4E7B" w:rsidRPr="001B59F7" w:rsidRDefault="008F4E7B" w:rsidP="008F4E7B">
                                <w:pPr>
                                  <w:rPr>
                                    <w:color w:val="FFFFFF" w:themeColor="background1"/>
                                    <w:sz w:val="18"/>
                                    <w:lang w:val="es-ES"/>
                                  </w:rPr>
                                </w:pPr>
                                <w:r>
                                  <w:rPr>
                                    <w:color w:val="FFFFFF" w:themeColor="background1"/>
                                    <w:sz w:val="18"/>
                                    <w:lang w:val="es-ES"/>
                                  </w:rPr>
                                  <w:t>3</w:t>
                                </w:r>
                              </w:p>
                              <w:p w14:paraId="17494088" w14:textId="77777777" w:rsidR="008F4E7B" w:rsidRDefault="008F4E7B" w:rsidP="008F4E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4758D4" id="_x0000_s1160" style="position:absolute;left:0;text-align:left;margin-left:-2.4pt;margin-top:111.1pt;width:16.65pt;height:22pt;z-index:251683840;mso-width-relative:margin;mso-height-relative:margin" coordorigin="-29710,78588" coordsize="211516,2794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">
                  <v:oval id="Elipse 103" o:spid="_x0000_s1161"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" fillcolor="#ffc000" stroked="f">
                    <v:shadow on="t" color="black" opacity="22937f" origin=",.5" offset="0,.63889mm"/>
                    <v:textbox>
                      <w:txbxContent>
                        <w:p w14:paraId="7920F9C9" w14:textId="77777777" w:rsidR="008F4E7B" w:rsidRPr="004B4205" w:rsidRDefault="008F4E7B" w:rsidP="008F4E7B">
                          <w:pPr>
                            <w:jc w:val="center"/>
                            <w:rPr>
                              <w:color w:val="404040" w:themeColor="text1" w:themeTint="BF"/>
                              <w:sz w:val="22"/>
                            </w:rPr>
                          </w:pPr>
                        </w:p>
                      </w:txbxContent>
                    </v:textbox>
                  </v:oval>
                  <v:shape id="Cuadro de texto 104" o:spid="_x0000_s1162" type="#_x0000_t202" style="position:absolute;left:-29710;top:78588;width:211455;height:2794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z+W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" filled="f" stroked="f" strokeweight=".5pt">
                    <v:textbox>
                      <w:txbxContent>
                        <w:p w14:paraId="011B81A5" w14:textId="77777777" w:rsidR="008F4E7B" w:rsidRPr="001B59F7" w:rsidRDefault="008F4E7B" w:rsidP="008F4E7B">
                          <w:pPr>
                            <w:rPr>
                              <w:color w:val="FFFFFF" w:themeColor="background1"/>
                              <w:sz w:val="18"/>
                              <w:lang w:val="es-ES"/>
                            </w:rPr>
                          </w:pPr>
                          <w:r>
                            <w:rPr>
                              <w:color w:val="FFFFFF" w:themeColor="background1"/>
                              <w:sz w:val="18"/>
                              <w:lang w:val="es-ES"/>
                            </w:rPr>
                            <w:t>3</w:t>
                          </w:r>
                        </w:p>
                        <w:p w14:paraId="17494088" w14:textId="77777777" w:rsidR="008F4E7B" w:rsidRDefault="008F4E7B" w:rsidP="008F4E7B"/>
                      </w:txbxContent>
                    </v:textbox>
                  </v:shape>
                </v:group>
              </w:pict>
            </mc:Fallback>
          </mc:AlternateContent>
        </w:r>
      </w:ins>
      <w:ins w:id="87" w:author="Aida Monfort" w:date="2020-11-03T09:33:00Z">
        <w:r w:rsidRPr="00474C2C">
          <w:rPr>
            <w:noProof/>
          </w:rPr>
          <mc:AlternateContent>
            <mc:Choice Requires="wpg">
              <w:drawing>
                <wp:anchor distT="0" distB="0" distL="114300" distR="114300" simplePos="0" relativeHeight="251682816" behindDoc="0" locked="0" layoutInCell="1" allowOverlap="1" wp14:anchorId="058B18F5" wp14:editId="444926D3">
                  <wp:simplePos x="0" y="0"/>
                  <wp:positionH relativeFrom="column">
                    <wp:posOffset>4987681</wp:posOffset>
                  </wp:positionH>
                  <wp:positionV relativeFrom="paragraph">
                    <wp:posOffset>67945</wp:posOffset>
                  </wp:positionV>
                  <wp:extent cx="211455" cy="231140"/>
                  <wp:effectExtent l="0" t="0" r="4445" b="0"/>
                  <wp:wrapNone/>
                  <wp:docPr id="196" name="Group 27"/>
                  <wp:cNvGraphicFramePr/>
                  <a:graphic xmlns:a="http://schemas.openxmlformats.org/drawingml/2006/main">
                    <a:graphicData uri="http://schemas.microsoft.com/office/word/2010/wordprocessingGroup">
                      <wpg:wgp>
                        <wpg:cNvGrpSpPr/>
                        <wpg:grpSpPr>
                          <a:xfrm>
                            <a:off x="0" y="0"/>
                            <a:ext cx="211455" cy="231140"/>
                            <a:chOff x="-29710" y="78588"/>
                            <a:chExt cx="211516" cy="231626"/>
                          </a:xfrm>
                        </wpg:grpSpPr>
                        <wps:wsp>
                          <wps:cNvPr id="197"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703D4D9D" w14:textId="77777777" w:rsidR="008F4E7B" w:rsidRPr="004B4205" w:rsidRDefault="008F4E7B" w:rsidP="008F4E7B">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uadro de texto 104"/>
                          <wps:cNvSpPr txBox="1"/>
                          <wps:spPr>
                            <a:xfrm>
                              <a:off x="-29710" y="78588"/>
                              <a:ext cx="211516" cy="231626"/>
                            </a:xfrm>
                            <a:prstGeom prst="rect">
                              <a:avLst/>
                            </a:prstGeom>
                            <a:noFill/>
                            <a:ln w="6350">
                              <a:noFill/>
                            </a:ln>
                          </wps:spPr>
                          <wps:txbx>
                            <w:txbxContent>
                              <w:p w14:paraId="7AD76BD1" w14:textId="77777777" w:rsidR="008F4E7B" w:rsidRPr="001B59F7" w:rsidRDefault="008F4E7B" w:rsidP="008F4E7B">
                                <w:pPr>
                                  <w:rPr>
                                    <w:color w:val="FFFFFF" w:themeColor="background1"/>
                                    <w:sz w:val="18"/>
                                    <w:lang w:val="es-ES"/>
                                  </w:rPr>
                                </w:pPr>
                                <w:r>
                                  <w:rPr>
                                    <w:color w:val="FFFFFF" w:themeColor="background1"/>
                                    <w:sz w:val="1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8B18F5" id="_x0000_s1163" style="position:absolute;left:0;text-align:left;margin-left:392.75pt;margin-top:5.35pt;width:16.65pt;height:18.2pt;z-index:251682816;mso-width-relative:margin;mso-height-relative:margin" coordorigin="-29710,78588" coordsize="211516,2316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">
                  <v:oval id="Elipse 103" o:spid="_x0000_s1164"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" fillcolor="#ffc000" stroked="f">
                    <v:shadow on="t" color="black" opacity="22937f" origin=",.5" offset="0,.63889mm"/>
                    <v:textbox>
                      <w:txbxContent>
                        <w:p w14:paraId="703D4D9D" w14:textId="77777777" w:rsidR="008F4E7B" w:rsidRPr="004B4205" w:rsidRDefault="008F4E7B" w:rsidP="008F4E7B">
                          <w:pPr>
                            <w:jc w:val="center"/>
                            <w:rPr>
                              <w:color w:val="404040" w:themeColor="text1" w:themeTint="BF"/>
                              <w:sz w:val="22"/>
                            </w:rPr>
                          </w:pPr>
                        </w:p>
                      </w:txbxContent>
                    </v:textbox>
                  </v:oval>
                  <v:shape id="Cuadro de texto 104" o:spid="_x0000_s1165" type="#_x0000_t202" style="position:absolute;left:-29710;top:78588;width:211516;height:231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" filled="f" stroked="f" strokeweight=".5pt">
                    <v:textbox>
                      <w:txbxContent>
                        <w:p w14:paraId="7AD76BD1" w14:textId="77777777" w:rsidR="008F4E7B" w:rsidRPr="001B59F7" w:rsidRDefault="008F4E7B" w:rsidP="008F4E7B">
                          <w:pPr>
                            <w:rPr>
                              <w:color w:val="FFFFFF" w:themeColor="background1"/>
                              <w:sz w:val="18"/>
                              <w:lang w:val="es-ES"/>
                            </w:rPr>
                          </w:pPr>
                          <w:r>
                            <w:rPr>
                              <w:color w:val="FFFFFF" w:themeColor="background1"/>
                              <w:sz w:val="18"/>
                              <w:lang w:val="es-ES"/>
                            </w:rPr>
                            <w:t>2</w:t>
                          </w:r>
                        </w:p>
                      </w:txbxContent>
                    </v:textbox>
                  </v:shape>
                </v:group>
              </w:pict>
            </mc:Fallback>
          </mc:AlternateContent>
        </w:r>
      </w:ins>
      <w:r>
        <w:rPr>
          <w:noProof/>
        </w:rPr>
        <w:drawing>
          <wp:inline distT="0" distB="0" distL="0" distR="0" wp14:anchorId="456352DB" wp14:editId="0E6E6C1C">
            <wp:extent cx="5407674" cy="5595815"/>
            <wp:effectExtent l="0" t="0" r="254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43725" cy="5633120"/>
                    </a:xfrm>
                    <a:prstGeom prst="rect">
                      <a:avLst/>
                    </a:prstGeom>
                  </pic:spPr>
                </pic:pic>
              </a:graphicData>
            </a:graphic>
          </wp:inline>
        </w:drawing>
      </w:r>
    </w:p>
    <w:p w14:paraId="1424BF9B" w14:textId="4C8C2F9E" w:rsidR="008F4E7B" w:rsidRDefault="008F4E7B" w:rsidP="008F4E7B">
      <w:pPr>
        <w:pStyle w:val="Caption"/>
        <w:jc w:val="center"/>
        <w:pPrChange w:id="88" w:author="Aida Monfort" w:date="2020-11-03T11:00:00Z">
          <w:pPr>
            <w:spacing w:after="240"/>
          </w:pPr>
        </w:pPrChange>
      </w:pPr>
      <w:proofErr w:type="spellStart"/>
      <w:r>
        <w:t>Figure</w:t>
      </w:r>
      <w:proofErr w:type="spellEnd"/>
      <w:r>
        <w:t xml:space="preserve"> </w:t>
      </w:r>
      <w:r>
        <w:fldChar w:fldCharType="begin"/>
      </w:r>
      <w:r>
        <w:instrText xml:space="preserve"> SEQ Figure \* ARABIC </w:instrText>
      </w:r>
      <w:r>
        <w:fldChar w:fldCharType="separate"/>
      </w:r>
      <w:r w:rsidR="00DE728A">
        <w:rPr>
          <w:noProof/>
        </w:rPr>
        <w:t>12</w:t>
      </w:r>
      <w:r>
        <w:fldChar w:fldCharType="end"/>
      </w:r>
      <w:r>
        <w:t xml:space="preserve">. </w:t>
      </w:r>
      <w:r w:rsidRPr="002B5672">
        <w:t xml:space="preserve">Job </w:t>
      </w:r>
      <w:proofErr w:type="spellStart"/>
      <w:r w:rsidRPr="002B5672">
        <w:t>offer</w:t>
      </w:r>
      <w:proofErr w:type="spellEnd"/>
      <w:r w:rsidRPr="002B5672">
        <w:t xml:space="preserve"> </w:t>
      </w:r>
      <w:proofErr w:type="spellStart"/>
      <w:r w:rsidRPr="002B5672">
        <w:t>detail</w:t>
      </w:r>
      <w:proofErr w:type="spellEnd"/>
      <w:r w:rsidRPr="002B5672">
        <w:t xml:space="preserve"> </w:t>
      </w:r>
      <w:proofErr w:type="spellStart"/>
      <w:r w:rsidRPr="002B5672">
        <w:t>view</w:t>
      </w:r>
      <w:proofErr w:type="spellEnd"/>
    </w:p>
    <w:p w14:paraId="60D76517" w14:textId="77777777" w:rsidR="008F4E7B" w:rsidRDefault="008F4E7B" w:rsidP="008F4E7B">
      <w:pPr>
        <w:spacing w:after="240"/>
      </w:pPr>
      <w:r>
        <w:t xml:space="preserve">In </w:t>
      </w:r>
      <w:proofErr w:type="spellStart"/>
      <w:r>
        <w:t>the</w:t>
      </w:r>
      <w:proofErr w:type="spellEnd"/>
      <w:r>
        <w:t xml:space="preserve"> </w:t>
      </w:r>
      <w:proofErr w:type="spellStart"/>
      <w:r>
        <w:t>detailed</w:t>
      </w:r>
      <w:proofErr w:type="spellEnd"/>
      <w:r>
        <w:t xml:space="preserve"> </w:t>
      </w:r>
      <w:proofErr w:type="spellStart"/>
      <w:r>
        <w:t>view</w:t>
      </w:r>
      <w:proofErr w:type="spellEnd"/>
      <w:r>
        <w:t xml:space="preserve">, </w:t>
      </w:r>
      <w:proofErr w:type="spellStart"/>
      <w:r>
        <w:t>the</w:t>
      </w:r>
      <w:proofErr w:type="spellEnd"/>
      <w:r>
        <w:t xml:space="preserve"> </w:t>
      </w:r>
      <w:proofErr w:type="spellStart"/>
      <w:r>
        <w:t>different</w:t>
      </w:r>
      <w:proofErr w:type="spellEnd"/>
      <w:r>
        <w:t xml:space="preserve"> </w:t>
      </w:r>
      <w:proofErr w:type="spellStart"/>
      <w:r>
        <w:t>fields</w:t>
      </w:r>
      <w:proofErr w:type="spellEnd"/>
      <w:r>
        <w:t xml:space="preserve"> of </w:t>
      </w:r>
      <w:proofErr w:type="spellStart"/>
      <w:r>
        <w:t>an</w:t>
      </w:r>
      <w:proofErr w:type="spellEnd"/>
      <w:r>
        <w:t xml:space="preserve"> </w:t>
      </w:r>
      <w:proofErr w:type="spellStart"/>
      <w:r>
        <w:t>occupational</w:t>
      </w:r>
      <w:proofErr w:type="spellEnd"/>
      <w:r>
        <w:t xml:space="preserve"> </w:t>
      </w:r>
      <w:proofErr w:type="spellStart"/>
      <w:r>
        <w:t>profile</w:t>
      </w:r>
      <w:proofErr w:type="spellEnd"/>
      <w:r>
        <w:t xml:space="preserve"> </w:t>
      </w:r>
      <w:proofErr w:type="spellStart"/>
      <w:r>
        <w:t>are</w:t>
      </w:r>
      <w:proofErr w:type="spellEnd"/>
      <w:r>
        <w:t xml:space="preserve"> </w:t>
      </w:r>
      <w:proofErr w:type="spellStart"/>
      <w:r>
        <w:t>shown</w:t>
      </w:r>
      <w:proofErr w:type="spellEnd"/>
      <w:r>
        <w:t xml:space="preserve">: (1) </w:t>
      </w:r>
      <w:proofErr w:type="spellStart"/>
      <w:r>
        <w:t>description</w:t>
      </w:r>
      <w:proofErr w:type="spellEnd"/>
      <w:r>
        <w:t xml:space="preserve">, (2) EQF </w:t>
      </w:r>
      <w:proofErr w:type="spellStart"/>
      <w:r>
        <w:t>level</w:t>
      </w:r>
      <w:proofErr w:type="spellEnd"/>
      <w:r>
        <w:t xml:space="preserve">, (3) </w:t>
      </w:r>
      <w:proofErr w:type="spellStart"/>
      <w:r>
        <w:t>knowledge</w:t>
      </w:r>
      <w:proofErr w:type="spellEnd"/>
      <w:ins w:id="89" w:author="Aida Monfort" w:date="2020-11-03T11:01:00Z">
        <w:r>
          <w:t xml:space="preserve"> </w:t>
        </w:r>
        <w:proofErr w:type="spellStart"/>
        <w:r>
          <w:t>required</w:t>
        </w:r>
      </w:ins>
      <w:proofErr w:type="spellEnd"/>
      <w:ins w:id="90" w:author="Estefanía Aguilar Moreno" w:date="2020-11-04T17:08:00Z">
        <w:r>
          <w:t xml:space="preserve"> (BoK </w:t>
        </w:r>
        <w:proofErr w:type="spellStart"/>
        <w:r>
          <w:t>annotations</w:t>
        </w:r>
        <w:proofErr w:type="spellEnd"/>
        <w:r>
          <w:t>)</w:t>
        </w:r>
      </w:ins>
      <w:r>
        <w:t xml:space="preserve">, (4) </w:t>
      </w:r>
      <w:proofErr w:type="spellStart"/>
      <w:r>
        <w:t>skills</w:t>
      </w:r>
      <w:proofErr w:type="spellEnd"/>
      <w:ins w:id="91" w:author="Aida Monfort" w:date="2020-11-03T11:01:00Z">
        <w:r>
          <w:t xml:space="preserve"> </w:t>
        </w:r>
        <w:proofErr w:type="spellStart"/>
        <w:r>
          <w:t>required</w:t>
        </w:r>
      </w:ins>
      <w:proofErr w:type="spellEnd"/>
      <w:ins w:id="92" w:author="Estefanía Aguilar Moreno" w:date="2020-11-04T17:08:00Z">
        <w:r>
          <w:t xml:space="preserve"> (BoK </w:t>
        </w:r>
        <w:proofErr w:type="spellStart"/>
        <w:r>
          <w:t>annotations</w:t>
        </w:r>
      </w:ins>
      <w:proofErr w:type="spellEnd"/>
      <w:ins w:id="93" w:author="Estefanía Aguilar Moreno" w:date="2020-11-04T17:09:00Z">
        <w:r>
          <w:t>)</w:t>
        </w:r>
      </w:ins>
      <w:r>
        <w:t xml:space="preserve">, </w:t>
      </w:r>
      <w:r>
        <w:lastRenderedPageBreak/>
        <w:t xml:space="preserve">(5) transversal </w:t>
      </w:r>
      <w:proofErr w:type="spellStart"/>
      <w:r>
        <w:t>skills</w:t>
      </w:r>
      <w:proofErr w:type="spellEnd"/>
      <w:ins w:id="94" w:author="Aida Monfort" w:date="2020-11-03T11:01:00Z">
        <w:r>
          <w:t xml:space="preserve"> </w:t>
        </w:r>
        <w:proofErr w:type="spellStart"/>
        <w:r>
          <w:t>required</w:t>
        </w:r>
      </w:ins>
      <w:proofErr w:type="spellEnd"/>
      <w:r>
        <w:t xml:space="preserve">, </w:t>
      </w:r>
      <w:proofErr w:type="spellStart"/>
      <w:r>
        <w:t>and</w:t>
      </w:r>
      <w:proofErr w:type="spellEnd"/>
      <w:r>
        <w:t xml:space="preserve"> (6) a set of </w:t>
      </w:r>
      <w:proofErr w:type="spellStart"/>
      <w:r>
        <w:t>specific</w:t>
      </w:r>
      <w:proofErr w:type="spellEnd"/>
      <w:r>
        <w:t xml:space="preserve"> </w:t>
      </w:r>
      <w:proofErr w:type="spellStart"/>
      <w:r>
        <w:t>information</w:t>
      </w:r>
      <w:proofErr w:type="spellEnd"/>
      <w:r>
        <w:t xml:space="preserve"> </w:t>
      </w:r>
      <w:proofErr w:type="spellStart"/>
      <w:r>
        <w:t>required</w:t>
      </w:r>
      <w:proofErr w:type="spellEnd"/>
      <w:r>
        <w:t xml:space="preserve"> for a </w:t>
      </w:r>
      <w:proofErr w:type="spellStart"/>
      <w:r>
        <w:t>job</w:t>
      </w:r>
      <w:proofErr w:type="spellEnd"/>
      <w:r>
        <w:t xml:space="preserve"> </w:t>
      </w:r>
      <w:proofErr w:type="spellStart"/>
      <w:r>
        <w:t>offer</w:t>
      </w:r>
      <w:proofErr w:type="spellEnd"/>
      <w:ins w:id="95" w:author="Aida Monfort" w:date="2020-11-03T11:02:00Z">
        <w:r>
          <w:t xml:space="preserve">, </w:t>
        </w:r>
        <w:proofErr w:type="spellStart"/>
        <w:r>
          <w:t>including</w:t>
        </w:r>
        <w:proofErr w:type="spellEnd"/>
        <w:r>
          <w:t xml:space="preserve"> </w:t>
        </w:r>
        <w:proofErr w:type="spellStart"/>
        <w:r>
          <w:t>datasets</w:t>
        </w:r>
        <w:proofErr w:type="spellEnd"/>
        <w:r>
          <w:t xml:space="preserve"> </w:t>
        </w:r>
        <w:proofErr w:type="spellStart"/>
        <w:r>
          <w:t>and</w:t>
        </w:r>
        <w:proofErr w:type="spellEnd"/>
        <w:r>
          <w:t xml:space="preserve"> </w:t>
        </w:r>
        <w:proofErr w:type="spellStart"/>
        <w:r>
          <w:t>tools</w:t>
        </w:r>
        <w:proofErr w:type="spellEnd"/>
        <w:r>
          <w:t xml:space="preserve"> </w:t>
        </w:r>
        <w:proofErr w:type="spellStart"/>
        <w:r>
          <w:t>which</w:t>
        </w:r>
        <w:proofErr w:type="spellEnd"/>
        <w:r>
          <w:t xml:space="preserve"> </w:t>
        </w:r>
      </w:ins>
      <w:proofErr w:type="spellStart"/>
      <w:ins w:id="96" w:author="Aida Monfort" w:date="2020-11-03T11:03:00Z">
        <w:r>
          <w:t>are</w:t>
        </w:r>
        <w:proofErr w:type="spellEnd"/>
        <w:r>
          <w:t xml:space="preserve"> </w:t>
        </w:r>
        <w:proofErr w:type="spellStart"/>
        <w:r>
          <w:t>required</w:t>
        </w:r>
        <w:proofErr w:type="spellEnd"/>
        <w:r>
          <w:t xml:space="preserve"> to </w:t>
        </w:r>
        <w:proofErr w:type="spellStart"/>
        <w:r>
          <w:t>perform</w:t>
        </w:r>
        <w:proofErr w:type="spellEnd"/>
        <w:r>
          <w:t xml:space="preserve"> </w:t>
        </w:r>
        <w:proofErr w:type="spellStart"/>
        <w:r>
          <w:t>the</w:t>
        </w:r>
        <w:proofErr w:type="spellEnd"/>
        <w:r>
          <w:t xml:space="preserve"> </w:t>
        </w:r>
        <w:proofErr w:type="spellStart"/>
        <w:r>
          <w:t>task</w:t>
        </w:r>
      </w:ins>
      <w:proofErr w:type="spellEnd"/>
      <w:ins w:id="97" w:author="Estefanía Aguilar Moreno" w:date="2020-11-04T17:09:00Z">
        <w:r>
          <w:t xml:space="preserve">, </w:t>
        </w:r>
        <w:proofErr w:type="spellStart"/>
        <w:r>
          <w:t>and</w:t>
        </w:r>
        <w:proofErr w:type="spellEnd"/>
        <w:r>
          <w:t xml:space="preserve"> </w:t>
        </w:r>
        <w:proofErr w:type="spellStart"/>
        <w:r>
          <w:t>other</w:t>
        </w:r>
        <w:proofErr w:type="spellEnd"/>
        <w:r>
          <w:t xml:space="preserve"> </w:t>
        </w:r>
        <w:proofErr w:type="spellStart"/>
        <w:r>
          <w:t>information</w:t>
        </w:r>
        <w:proofErr w:type="spellEnd"/>
        <w:r>
          <w:t xml:space="preserve"> </w:t>
        </w:r>
        <w:proofErr w:type="spellStart"/>
        <w:r>
          <w:t>such</w:t>
        </w:r>
        <w:proofErr w:type="spellEnd"/>
        <w:r>
          <w:t xml:space="preserve"> as </w:t>
        </w:r>
        <w:proofErr w:type="spellStart"/>
        <w:r>
          <w:t>the</w:t>
        </w:r>
        <w:proofErr w:type="spellEnd"/>
        <w:r>
          <w:t xml:space="preserve"> </w:t>
        </w:r>
      </w:ins>
      <w:proofErr w:type="spellStart"/>
      <w:r>
        <w:t>location</w:t>
      </w:r>
      <w:proofErr w:type="spellEnd"/>
      <w:ins w:id="98" w:author="Estefanía Aguilar Moreno" w:date="2020-11-04T17:09:00Z">
        <w:r>
          <w:t xml:space="preserve"> of </w:t>
        </w:r>
        <w:proofErr w:type="spellStart"/>
        <w:r>
          <w:t>the</w:t>
        </w:r>
        <w:proofErr w:type="spellEnd"/>
        <w:r>
          <w:t xml:space="preserve"> </w:t>
        </w:r>
        <w:proofErr w:type="spellStart"/>
        <w:r>
          <w:t>offer</w:t>
        </w:r>
        <w:proofErr w:type="spellEnd"/>
        <w:r>
          <w:t xml:space="preserve">, </w:t>
        </w:r>
        <w:proofErr w:type="spellStart"/>
        <w:r>
          <w:t>salary</w:t>
        </w:r>
        <w:proofErr w:type="spellEnd"/>
        <w:r>
          <w:t xml:space="preserve"> </w:t>
        </w:r>
        <w:proofErr w:type="spellStart"/>
        <w:r>
          <w:t>range</w:t>
        </w:r>
        <w:proofErr w:type="spellEnd"/>
        <w:r>
          <w:t>, etc.</w:t>
        </w:r>
      </w:ins>
      <w:del w:id="99" w:author="Estefanía Aguilar Moreno" w:date="2020-11-04T17:09:00Z">
        <w:r w:rsidDel="00197101">
          <w:delText>.</w:delText>
        </w:r>
      </w:del>
      <w:r>
        <w:t xml:space="preserve"> </w:t>
      </w:r>
      <w:proofErr w:type="spellStart"/>
      <w:r>
        <w:t>The</w:t>
      </w:r>
      <w:proofErr w:type="spellEnd"/>
      <w:r>
        <w:t xml:space="preserve"> </w:t>
      </w:r>
      <w:proofErr w:type="spellStart"/>
      <w:r>
        <w:t>distribution</w:t>
      </w:r>
      <w:proofErr w:type="spellEnd"/>
      <w:r>
        <w:t xml:space="preserve"> of </w:t>
      </w:r>
      <w:proofErr w:type="spellStart"/>
      <w:r>
        <w:t>concepts</w:t>
      </w:r>
      <w:proofErr w:type="spellEnd"/>
      <w:r>
        <w:t xml:space="preserve"> </w:t>
      </w:r>
      <w:proofErr w:type="spellStart"/>
      <w:r>
        <w:t>from</w:t>
      </w:r>
      <w:proofErr w:type="spellEnd"/>
      <w:r>
        <w:t xml:space="preserve"> </w:t>
      </w:r>
      <w:proofErr w:type="spellStart"/>
      <w:r>
        <w:t>different</w:t>
      </w:r>
      <w:proofErr w:type="spellEnd"/>
      <w:r>
        <w:t xml:space="preserve"> </w:t>
      </w:r>
      <w:proofErr w:type="spellStart"/>
      <w:r>
        <w:t>areas</w:t>
      </w:r>
      <w:proofErr w:type="spellEnd"/>
      <w:r>
        <w:t xml:space="preserve"> of </w:t>
      </w:r>
      <w:proofErr w:type="spellStart"/>
      <w:r>
        <w:t>knowledge</w:t>
      </w:r>
      <w:proofErr w:type="spellEnd"/>
      <w:r>
        <w:t xml:space="preserve"> </w:t>
      </w:r>
      <w:proofErr w:type="spellStart"/>
      <w:r>
        <w:t>contained</w:t>
      </w:r>
      <w:proofErr w:type="spellEnd"/>
      <w:r>
        <w:t xml:space="preserve"> in </w:t>
      </w:r>
      <w:proofErr w:type="spellStart"/>
      <w:r>
        <w:t>the</w:t>
      </w:r>
      <w:proofErr w:type="spellEnd"/>
      <w:r>
        <w:t xml:space="preserve"> BoK is </w:t>
      </w:r>
      <w:proofErr w:type="spellStart"/>
      <w:r>
        <w:t>presented</w:t>
      </w:r>
      <w:proofErr w:type="spellEnd"/>
      <w:r>
        <w:t xml:space="preserve"> </w:t>
      </w:r>
      <w:proofErr w:type="spellStart"/>
      <w:r>
        <w:t>with</w:t>
      </w:r>
      <w:proofErr w:type="spellEnd"/>
      <w:r>
        <w:t xml:space="preserve"> </w:t>
      </w:r>
      <w:proofErr w:type="spellStart"/>
      <w:r>
        <w:t>progress</w:t>
      </w:r>
      <w:proofErr w:type="spellEnd"/>
      <w:r>
        <w:t xml:space="preserve"> bars (7).</w:t>
      </w:r>
    </w:p>
    <w:p w14:paraId="424DFDA5" w14:textId="77777777" w:rsidR="008F4E7B" w:rsidRDefault="008F4E7B" w:rsidP="008F4E7B">
      <w:pPr>
        <w:rPr>
          <w:b/>
          <w:sz w:val="36"/>
          <w:szCs w:val="36"/>
        </w:rPr>
      </w:pPr>
    </w:p>
    <w:p w14:paraId="4508780F" w14:textId="77777777" w:rsidR="008F4E7B" w:rsidRDefault="008F4E7B" w:rsidP="008F4E7B">
      <w:pPr>
        <w:pStyle w:val="Heading2"/>
      </w:pPr>
      <w:bookmarkStart w:id="100" w:name="_Toc139972340"/>
      <w:bookmarkStart w:id="101" w:name="_Toc139972785"/>
      <w:proofErr w:type="spellStart"/>
      <w:r>
        <w:t>Create</w:t>
      </w:r>
      <w:proofErr w:type="spellEnd"/>
      <w:r>
        <w:t xml:space="preserve"> or </w:t>
      </w:r>
      <w:proofErr w:type="spellStart"/>
      <w:r>
        <w:t>Edit</w:t>
      </w:r>
      <w:proofErr w:type="spellEnd"/>
      <w:r>
        <w:t xml:space="preserve"> a Job </w:t>
      </w:r>
      <w:proofErr w:type="spellStart"/>
      <w:r>
        <w:t>offer</w:t>
      </w:r>
      <w:bookmarkEnd w:id="100"/>
      <w:bookmarkEnd w:id="101"/>
      <w:proofErr w:type="spellEnd"/>
    </w:p>
    <w:p w14:paraId="70F2BE79" w14:textId="77777777" w:rsidR="008F4E7B" w:rsidRPr="00AE242C" w:rsidRDefault="008F4E7B" w:rsidP="008F4E7B">
      <w:pPr>
        <w:spacing w:after="240"/>
        <w:rPr>
          <w:vanish/>
          <w:specVanish/>
        </w:rPr>
      </w:pPr>
      <w:proofErr w:type="spellStart"/>
      <w:r>
        <w:t>By</w:t>
      </w:r>
      <w:proofErr w:type="spellEnd"/>
      <w:r>
        <w:t xml:space="preserve"> </w:t>
      </w:r>
      <w:proofErr w:type="spellStart"/>
      <w:r>
        <w:t>clicking</w:t>
      </w:r>
      <w:proofErr w:type="spellEnd"/>
      <w:r>
        <w:t xml:space="preserve"> </w:t>
      </w:r>
      <w:proofErr w:type="spellStart"/>
      <w:r>
        <w:t>the</w:t>
      </w:r>
      <w:proofErr w:type="spellEnd"/>
      <w:r>
        <w:t xml:space="preserve"> ‘</w:t>
      </w:r>
    </w:p>
    <w:p w14:paraId="2B821ECB" w14:textId="77777777" w:rsidR="008F4E7B" w:rsidRPr="00AE242C" w:rsidRDefault="008F4E7B" w:rsidP="008F4E7B">
      <w:pPr>
        <w:pStyle w:val="Indiceentexto"/>
        <w:rPr>
          <w:vanish/>
          <w:specVanish/>
        </w:rPr>
      </w:pPr>
      <w:r>
        <w:t xml:space="preserve"> </w:t>
      </w:r>
      <w:bookmarkStart w:id="102" w:name="_Toc139972341"/>
      <w:bookmarkStart w:id="103" w:name="_Toc139972786"/>
      <w:r>
        <w:t>New Job offer</w:t>
      </w:r>
      <w:bookmarkEnd w:id="102"/>
      <w:bookmarkEnd w:id="103"/>
    </w:p>
    <w:p w14:paraId="39E42EE2" w14:textId="77777777" w:rsidR="008F4E7B" w:rsidRDefault="008F4E7B" w:rsidP="008F4E7B">
      <w:pPr>
        <w:spacing w:after="240"/>
      </w:pPr>
      <w:r>
        <w:t xml:space="preserve"> ’ </w:t>
      </w:r>
      <w:proofErr w:type="spellStart"/>
      <w:r>
        <w:t>button</w:t>
      </w:r>
      <w:proofErr w:type="spellEnd"/>
      <w:r>
        <w:t xml:space="preserve"> </w:t>
      </w:r>
      <w:proofErr w:type="spellStart"/>
      <w:r>
        <w:t>the</w:t>
      </w:r>
      <w:proofErr w:type="spellEnd"/>
      <w:r>
        <w:t xml:space="preserve"> </w:t>
      </w:r>
      <w:proofErr w:type="spellStart"/>
      <w:r>
        <w:t>user</w:t>
      </w:r>
      <w:proofErr w:type="spellEnd"/>
      <w:r>
        <w:t xml:space="preserve"> can fill in </w:t>
      </w:r>
      <w:proofErr w:type="spellStart"/>
      <w:r>
        <w:t>the</w:t>
      </w:r>
      <w:proofErr w:type="spellEnd"/>
      <w:r>
        <w:t xml:space="preserve"> </w:t>
      </w:r>
      <w:proofErr w:type="spellStart"/>
      <w:r>
        <w:t>information</w:t>
      </w:r>
      <w:proofErr w:type="spellEnd"/>
      <w:r>
        <w:t xml:space="preserve"> in </w:t>
      </w:r>
      <w:proofErr w:type="spellStart"/>
      <w:r>
        <w:t>the</w:t>
      </w:r>
      <w:proofErr w:type="spellEnd"/>
      <w:r>
        <w:t xml:space="preserve"> </w:t>
      </w:r>
      <w:proofErr w:type="spellStart"/>
      <w:r>
        <w:t>new</w:t>
      </w:r>
      <w:proofErr w:type="spellEnd"/>
      <w:r>
        <w:t xml:space="preserve"> </w:t>
      </w:r>
      <w:proofErr w:type="spellStart"/>
      <w:r>
        <w:t>job</w:t>
      </w:r>
      <w:proofErr w:type="spellEnd"/>
      <w:r>
        <w:t xml:space="preserve"> </w:t>
      </w:r>
      <w:proofErr w:type="spellStart"/>
      <w:r>
        <w:t>offer</w:t>
      </w:r>
      <w:proofErr w:type="spellEnd"/>
      <w:r>
        <w:t xml:space="preserve">, </w:t>
      </w:r>
      <w:proofErr w:type="spellStart"/>
      <w:r>
        <w:t>when</w:t>
      </w:r>
      <w:proofErr w:type="spellEnd"/>
      <w:r>
        <w:t xml:space="preserve"> </w:t>
      </w:r>
      <w:del w:id="104" w:author="Estefanía Aguilar Moreno" w:date="2020-11-04T17:11:00Z">
        <w:r w:rsidDel="00197101">
          <w:delText xml:space="preserve">editing </w:delText>
        </w:r>
      </w:del>
      <w:proofErr w:type="spellStart"/>
      <w:ins w:id="105" w:author="Estefanía Aguilar Moreno" w:date="2020-11-04T17:11:00Z">
        <w:r>
          <w:t>duplicating</w:t>
        </w:r>
        <w:proofErr w:type="spellEnd"/>
        <w:r>
          <w:t xml:space="preserve"> </w:t>
        </w:r>
      </w:ins>
      <w:proofErr w:type="spellStart"/>
      <w:r>
        <w:t>an</w:t>
      </w:r>
      <w:proofErr w:type="spellEnd"/>
      <w:r>
        <w:t xml:space="preserve"> </w:t>
      </w:r>
      <w:proofErr w:type="spellStart"/>
      <w:r>
        <w:t>existing</w:t>
      </w:r>
      <w:proofErr w:type="spellEnd"/>
      <w:r>
        <w:t xml:space="preserve"> JO </w:t>
      </w:r>
      <w:proofErr w:type="spellStart"/>
      <w:r>
        <w:t>this</w:t>
      </w:r>
      <w:proofErr w:type="spellEnd"/>
      <w:r>
        <w:t xml:space="preserve"> </w:t>
      </w:r>
      <w:proofErr w:type="spellStart"/>
      <w:r>
        <w:t>form</w:t>
      </w:r>
      <w:proofErr w:type="spellEnd"/>
      <w:r>
        <w:t xml:space="preserve"> gets </w:t>
      </w:r>
      <w:proofErr w:type="spellStart"/>
      <w:r>
        <w:t>prefilled</w:t>
      </w:r>
      <w:proofErr w:type="spellEnd"/>
      <w:r>
        <w:t xml:space="preserve"> </w:t>
      </w:r>
      <w:proofErr w:type="spellStart"/>
      <w:r>
        <w:t>with</w:t>
      </w:r>
      <w:proofErr w:type="spellEnd"/>
      <w:r>
        <w:t xml:space="preserve"> </w:t>
      </w:r>
      <w:proofErr w:type="spellStart"/>
      <w:r>
        <w:t>the</w:t>
      </w:r>
      <w:proofErr w:type="spellEnd"/>
      <w:r>
        <w:t xml:space="preserve"> </w:t>
      </w:r>
      <w:proofErr w:type="spellStart"/>
      <w:r>
        <w:t>current</w:t>
      </w:r>
      <w:proofErr w:type="spellEnd"/>
      <w:r>
        <w:t xml:space="preserve"> </w:t>
      </w:r>
      <w:proofErr w:type="spellStart"/>
      <w:r>
        <w:t>information</w:t>
      </w:r>
      <w:proofErr w:type="spellEnd"/>
      <w:r>
        <w:t xml:space="preserve">. </w:t>
      </w:r>
    </w:p>
    <w:p w14:paraId="01E7657A" w14:textId="77777777" w:rsidR="008F4E7B" w:rsidRDefault="008F4E7B" w:rsidP="008F4E7B">
      <w:pPr>
        <w:spacing w:after="240"/>
      </w:pPr>
      <w:r>
        <w:t xml:space="preserve">To be </w:t>
      </w:r>
      <w:proofErr w:type="spellStart"/>
      <w:r>
        <w:t>able</w:t>
      </w:r>
      <w:proofErr w:type="spellEnd"/>
      <w:r>
        <w:t xml:space="preserve"> to </w:t>
      </w:r>
      <w:proofErr w:type="spellStart"/>
      <w:r>
        <w:t>save</w:t>
      </w:r>
      <w:proofErr w:type="spellEnd"/>
      <w:r>
        <w:t xml:space="preserve"> </w:t>
      </w:r>
      <w:proofErr w:type="spellStart"/>
      <w:r>
        <w:t>job</w:t>
      </w:r>
      <w:proofErr w:type="spellEnd"/>
      <w:r>
        <w:t xml:space="preserve"> </w:t>
      </w:r>
      <w:proofErr w:type="spellStart"/>
      <w:r>
        <w:t>offers</w:t>
      </w:r>
      <w:proofErr w:type="spellEnd"/>
      <w:r>
        <w:t xml:space="preserve"> </w:t>
      </w:r>
      <w:proofErr w:type="spellStart"/>
      <w:r>
        <w:t>the</w:t>
      </w:r>
      <w:proofErr w:type="spellEnd"/>
      <w:r>
        <w:t xml:space="preserve"> </w:t>
      </w:r>
      <w:proofErr w:type="spellStart"/>
      <w:r>
        <w:t>user</w:t>
      </w:r>
      <w:proofErr w:type="spellEnd"/>
      <w:r>
        <w:t xml:space="preserve"> </w:t>
      </w:r>
      <w:proofErr w:type="spellStart"/>
      <w:r>
        <w:t>should</w:t>
      </w:r>
      <w:proofErr w:type="spellEnd"/>
      <w:r>
        <w:t xml:space="preserve"> be </w:t>
      </w:r>
      <w:proofErr w:type="spellStart"/>
      <w:r>
        <w:t>member</w:t>
      </w:r>
      <w:proofErr w:type="spellEnd"/>
      <w:r>
        <w:t xml:space="preserve"> of </w:t>
      </w:r>
      <w:proofErr w:type="spellStart"/>
      <w:r>
        <w:t>at</w:t>
      </w:r>
      <w:proofErr w:type="spellEnd"/>
      <w:r>
        <w:t xml:space="preserve"> </w:t>
      </w:r>
      <w:proofErr w:type="spellStart"/>
      <w:r>
        <w:t>least</w:t>
      </w:r>
      <w:proofErr w:type="spellEnd"/>
      <w:r>
        <w:t xml:space="preserve"> </w:t>
      </w:r>
      <w:proofErr w:type="spellStart"/>
      <w:r>
        <w:t>one</w:t>
      </w:r>
      <w:proofErr w:type="spellEnd"/>
      <w:r>
        <w:t xml:space="preserve"> </w:t>
      </w:r>
      <w:proofErr w:type="spellStart"/>
      <w:r>
        <w:t>organization</w:t>
      </w:r>
      <w:proofErr w:type="spellEnd"/>
      <w:ins w:id="106" w:author="Aida Monfort" w:date="2020-11-03T11:06:00Z">
        <w:r>
          <w:t xml:space="preserve">, as </w:t>
        </w:r>
        <w:proofErr w:type="spellStart"/>
        <w:r>
          <w:t>explained</w:t>
        </w:r>
        <w:proofErr w:type="spellEnd"/>
        <w:r>
          <w:t xml:space="preserve"> in </w:t>
        </w:r>
        <w:proofErr w:type="spellStart"/>
        <w:r>
          <w:t>the</w:t>
        </w:r>
        <w:proofErr w:type="spellEnd"/>
        <w:r>
          <w:t xml:space="preserve"> </w:t>
        </w:r>
        <w:proofErr w:type="spellStart"/>
        <w:r>
          <w:t>section</w:t>
        </w:r>
      </w:ins>
      <w:proofErr w:type="spellEnd"/>
      <w:r>
        <w:t xml:space="preserve"> </w:t>
      </w:r>
      <w:hyperlink w:anchor="_Home_page" w:history="1">
        <w:proofErr w:type="spellStart"/>
        <w:r w:rsidRPr="00737998">
          <w:rPr>
            <w:rStyle w:val="Hyperlink"/>
          </w:rPr>
          <w:t>User</w:t>
        </w:r>
        <w:proofErr w:type="spellEnd"/>
        <w:r w:rsidRPr="00737998">
          <w:rPr>
            <w:rStyle w:val="Hyperlink"/>
          </w:rPr>
          <w:t xml:space="preserve"> </w:t>
        </w:r>
        <w:proofErr w:type="spellStart"/>
        <w:r w:rsidRPr="00737998">
          <w:rPr>
            <w:rStyle w:val="Hyperlink"/>
          </w:rPr>
          <w:t>details</w:t>
        </w:r>
        <w:proofErr w:type="spellEnd"/>
        <w:r w:rsidRPr="00737998">
          <w:rPr>
            <w:rStyle w:val="Hyperlink"/>
          </w:rPr>
          <w:t xml:space="preserve"> </w:t>
        </w:r>
        <w:proofErr w:type="spellStart"/>
        <w:r w:rsidRPr="00737998">
          <w:rPr>
            <w:rStyle w:val="Hyperlink"/>
          </w:rPr>
          <w:t>and</w:t>
        </w:r>
        <w:proofErr w:type="spellEnd"/>
        <w:r w:rsidRPr="00737998">
          <w:rPr>
            <w:rStyle w:val="Hyperlink"/>
          </w:rPr>
          <w:t xml:space="preserve"> </w:t>
        </w:r>
        <w:proofErr w:type="spellStart"/>
        <w:r w:rsidRPr="00737998">
          <w:rPr>
            <w:rStyle w:val="Hyperlink"/>
          </w:rPr>
          <w:t>organizations</w:t>
        </w:r>
        <w:proofErr w:type="spellEnd"/>
      </w:hyperlink>
      <w:r>
        <w:t>.</w:t>
      </w:r>
      <w:hyperlink w:anchor="_User_details_and" w:history="1"/>
      <w:r>
        <w:t xml:space="preserve"> </w:t>
      </w:r>
      <w:proofErr w:type="spellStart"/>
      <w:r>
        <w:t>If</w:t>
      </w:r>
      <w:proofErr w:type="spellEnd"/>
      <w:r>
        <w:t xml:space="preserve"> </w:t>
      </w:r>
      <w:proofErr w:type="spellStart"/>
      <w:r>
        <w:t>the</w:t>
      </w:r>
      <w:proofErr w:type="spellEnd"/>
      <w:r>
        <w:t xml:space="preserve"> </w:t>
      </w:r>
      <w:proofErr w:type="spellStart"/>
      <w:r>
        <w:t>user</w:t>
      </w:r>
      <w:proofErr w:type="spellEnd"/>
      <w:r>
        <w:t xml:space="preserve"> </w:t>
      </w:r>
      <w:proofErr w:type="spellStart"/>
      <w:r>
        <w:t>does</w:t>
      </w:r>
      <w:proofErr w:type="spellEnd"/>
      <w:r>
        <w:t xml:space="preserve"> </w:t>
      </w:r>
      <w:proofErr w:type="spellStart"/>
      <w:r>
        <w:t>not</w:t>
      </w:r>
      <w:proofErr w:type="spellEnd"/>
      <w:r>
        <w:t xml:space="preserve"> </w:t>
      </w:r>
      <w:proofErr w:type="spellStart"/>
      <w:r>
        <w:t>belong</w:t>
      </w:r>
      <w:proofErr w:type="spellEnd"/>
      <w:r>
        <w:t xml:space="preserve"> to any </w:t>
      </w:r>
      <w:proofErr w:type="spellStart"/>
      <w:r>
        <w:t>organization</w:t>
      </w:r>
      <w:proofErr w:type="spellEnd"/>
      <w:r>
        <w:t xml:space="preserve">, a </w:t>
      </w:r>
      <w:proofErr w:type="spellStart"/>
      <w:r>
        <w:t>message</w:t>
      </w:r>
      <w:proofErr w:type="spellEnd"/>
      <w:r>
        <w:t xml:space="preserve"> is </w:t>
      </w:r>
      <w:proofErr w:type="spellStart"/>
      <w:r>
        <w:t>displayed</w:t>
      </w:r>
      <w:proofErr w:type="spellEnd"/>
      <w:r>
        <w:t xml:space="preserve"> (</w:t>
      </w:r>
      <w:proofErr w:type="spellStart"/>
      <w:r>
        <w:t>Figure</w:t>
      </w:r>
      <w:proofErr w:type="spellEnd"/>
      <w:r>
        <w:t xml:space="preserve"> 13). </w:t>
      </w:r>
      <w:proofErr w:type="spellStart"/>
      <w:r>
        <w:t>Click</w:t>
      </w:r>
      <w:proofErr w:type="spellEnd"/>
      <w:r>
        <w:t xml:space="preserve"> on </w:t>
      </w:r>
      <w:proofErr w:type="spellStart"/>
      <w:r>
        <w:t>this</w:t>
      </w:r>
      <w:proofErr w:type="spellEnd"/>
      <w:r>
        <w:t xml:space="preserve"> </w:t>
      </w:r>
      <w:proofErr w:type="spellStart"/>
      <w:r>
        <w:t>message</w:t>
      </w:r>
      <w:proofErr w:type="spellEnd"/>
      <w:r>
        <w:t xml:space="preserve"> to </w:t>
      </w:r>
      <w:proofErr w:type="spellStart"/>
      <w:r>
        <w:t>go</w:t>
      </w:r>
      <w:proofErr w:type="spellEnd"/>
      <w:r>
        <w:t xml:space="preserve"> to </w:t>
      </w:r>
      <w:proofErr w:type="spellStart"/>
      <w:r>
        <w:t>the</w:t>
      </w:r>
      <w:proofErr w:type="spellEnd"/>
      <w:r>
        <w:t xml:space="preserve"> </w:t>
      </w:r>
      <w:proofErr w:type="spellStart"/>
      <w:r>
        <w:t>organization</w:t>
      </w:r>
      <w:proofErr w:type="spellEnd"/>
      <w:r>
        <w:t xml:space="preserve"> </w:t>
      </w:r>
      <w:proofErr w:type="spellStart"/>
      <w:r>
        <w:t>page</w:t>
      </w:r>
      <w:proofErr w:type="spellEnd"/>
      <w:r>
        <w:t xml:space="preserve"> </w:t>
      </w:r>
      <w:proofErr w:type="spellStart"/>
      <w:r>
        <w:t>and</w:t>
      </w:r>
      <w:proofErr w:type="spellEnd"/>
      <w:r>
        <w:t xml:space="preserve"> </w:t>
      </w:r>
      <w:proofErr w:type="spellStart"/>
      <w:r>
        <w:t>create</w:t>
      </w:r>
      <w:proofErr w:type="spellEnd"/>
      <w:r>
        <w:t xml:space="preserve"> a </w:t>
      </w:r>
      <w:proofErr w:type="spellStart"/>
      <w:r>
        <w:t>new</w:t>
      </w:r>
      <w:proofErr w:type="spellEnd"/>
      <w:r>
        <w:t xml:space="preserve"> </w:t>
      </w:r>
      <w:proofErr w:type="spellStart"/>
      <w:r>
        <w:t>one</w:t>
      </w:r>
      <w:proofErr w:type="spellEnd"/>
      <w:r>
        <w:t xml:space="preserve"> or </w:t>
      </w:r>
      <w:proofErr w:type="spellStart"/>
      <w:r>
        <w:t>join</w:t>
      </w:r>
      <w:proofErr w:type="spellEnd"/>
      <w:r>
        <w:t xml:space="preserve"> </w:t>
      </w:r>
      <w:proofErr w:type="spellStart"/>
      <w:r>
        <w:t>an</w:t>
      </w:r>
      <w:proofErr w:type="spellEnd"/>
      <w:r>
        <w:t xml:space="preserve"> </w:t>
      </w:r>
      <w:proofErr w:type="spellStart"/>
      <w:r>
        <w:t>already</w:t>
      </w:r>
      <w:proofErr w:type="spellEnd"/>
      <w:r>
        <w:t xml:space="preserve"> </w:t>
      </w:r>
      <w:proofErr w:type="spellStart"/>
      <w:r>
        <w:t>existing</w:t>
      </w:r>
      <w:proofErr w:type="spellEnd"/>
      <w:r>
        <w:t xml:space="preserve"> </w:t>
      </w:r>
      <w:proofErr w:type="spellStart"/>
      <w:r>
        <w:t>one</w:t>
      </w:r>
      <w:proofErr w:type="spellEnd"/>
      <w:r>
        <w:t xml:space="preserve"> to be </w:t>
      </w:r>
      <w:proofErr w:type="spellStart"/>
      <w:r>
        <w:t>able</w:t>
      </w:r>
      <w:proofErr w:type="spellEnd"/>
      <w:r>
        <w:t xml:space="preserve"> to </w:t>
      </w:r>
      <w:proofErr w:type="spellStart"/>
      <w:r>
        <w:t>continue</w:t>
      </w:r>
      <w:proofErr w:type="spellEnd"/>
      <w:r>
        <w:t>.</w:t>
      </w:r>
    </w:p>
    <w:p w14:paraId="252CB6D7" w14:textId="77777777" w:rsidR="008F4E7B" w:rsidRDefault="008F4E7B" w:rsidP="008F4E7B">
      <w:pPr>
        <w:keepNext/>
        <w:spacing w:after="240"/>
      </w:pPr>
      <w:ins w:id="107" w:author="Aida Monfort Muriach" w:date="2020-04-14T12:59:00Z">
        <w:del w:id="108" w:author="Aida Monfort" w:date="2020-11-03T11:06:00Z">
          <w:r w:rsidDel="00200640">
            <w:rPr>
              <w:noProof/>
            </w:rPr>
            <mc:AlternateContent>
              <mc:Choice Requires="wpg">
                <w:drawing>
                  <wp:anchor distT="0" distB="0" distL="114300" distR="114300" simplePos="0" relativeHeight="251670528" behindDoc="0" locked="0" layoutInCell="1" allowOverlap="1" wp14:anchorId="3D362BC3" wp14:editId="6239BD84">
                    <wp:simplePos x="0" y="0"/>
                    <wp:positionH relativeFrom="column">
                      <wp:posOffset>3597639</wp:posOffset>
                    </wp:positionH>
                    <wp:positionV relativeFrom="paragraph">
                      <wp:posOffset>764498</wp:posOffset>
                    </wp:positionV>
                    <wp:extent cx="211455" cy="218180"/>
                    <wp:effectExtent l="0" t="0" r="4445" b="0"/>
                    <wp:wrapNone/>
                    <wp:docPr id="131" name="Grupo 131"/>
                    <wp:cNvGraphicFramePr/>
                    <a:graphic xmlns:a="http://schemas.openxmlformats.org/drawingml/2006/main">
                      <a:graphicData uri="http://schemas.microsoft.com/office/word/2010/wordprocessingGroup">
                        <wpg:wgp>
                          <wpg:cNvGrpSpPr/>
                          <wpg:grpSpPr>
                            <a:xfrm>
                              <a:off x="0" y="0"/>
                              <a:ext cx="211455" cy="218180"/>
                              <a:chOff x="-29713" y="9175"/>
                              <a:chExt cx="211455" cy="218180"/>
                            </a:xfrm>
                          </wpg:grpSpPr>
                          <wps:wsp>
                            <wps:cNvPr id="132" name="Elipse 132"/>
                            <wps:cNvSpPr/>
                            <wps:spPr>
                              <a:xfrm rot="5400000">
                                <a:off x="0" y="37475"/>
                                <a:ext cx="181610" cy="181610"/>
                              </a:xfrm>
                              <a:prstGeom prst="ellipse">
                                <a:avLst/>
                              </a:prstGeom>
                              <a:solidFill>
                                <a:srgbClr val="FFC000"/>
                              </a:solidFill>
                              <a:ln>
                                <a:noFill/>
                              </a:ln>
                            </wps:spPr>
                            <wps:txbx>
                              <w:txbxContent>
                                <w:p w14:paraId="35502930" w14:textId="77777777" w:rsidR="008F4E7B" w:rsidRDefault="008F4E7B" w:rsidP="008F4E7B">
                                  <w:pPr>
                                    <w:spacing w:line="240" w:lineRule="auto"/>
                                    <w:jc w:val="center"/>
                                    <w:textDirection w:val="btLr"/>
                                  </w:pPr>
                                </w:p>
                              </w:txbxContent>
                            </wps:txbx>
                            <wps:bodyPr spcFirstLastPara="1" wrap="square" lIns="91425" tIns="45700" rIns="91425" bIns="45700" anchor="ctr" anchorCtr="0">
                              <a:noAutofit/>
                            </wps:bodyPr>
                          </wps:wsp>
                          <wps:wsp>
                            <wps:cNvPr id="133" name="Rectángulo 133"/>
                            <wps:cNvSpPr/>
                            <wps:spPr>
                              <a:xfrm>
                                <a:off x="-29713" y="9175"/>
                                <a:ext cx="211455" cy="218180"/>
                              </a:xfrm>
                              <a:prstGeom prst="rect">
                                <a:avLst/>
                              </a:prstGeom>
                              <a:noFill/>
                              <a:ln>
                                <a:noFill/>
                              </a:ln>
                            </wps:spPr>
                            <wps:txbx>
                              <w:txbxContent>
                                <w:p w14:paraId="5F48DE71" w14:textId="77777777" w:rsidR="008F4E7B" w:rsidRPr="00435FB1" w:rsidRDefault="008F4E7B" w:rsidP="008F4E7B">
                                  <w:pPr>
                                    <w:spacing w:line="240" w:lineRule="auto"/>
                                    <w:textDirection w:val="btLr"/>
                                    <w:rPr>
                                      <w:lang w:val="es-ES"/>
                                    </w:rPr>
                                  </w:pPr>
                                  <w:r>
                                    <w:rPr>
                                      <w:color w:val="FFFFFF"/>
                                      <w:sz w:val="18"/>
                                      <w:lang w:val="es-ES"/>
                                    </w:rPr>
                                    <w:t>1</w:t>
                                  </w:r>
                                </w:p>
                              </w:txbxContent>
                            </wps:txbx>
                            <wps:bodyPr spcFirstLastPara="1" wrap="square" lIns="91425" tIns="45700" rIns="91425" bIns="45700" anchor="t" anchorCtr="0">
                              <a:noAutofit/>
                            </wps:bodyPr>
                          </wps:wsp>
                        </wpg:wgp>
                      </a:graphicData>
                    </a:graphic>
                    <wp14:sizeRelH relativeFrom="margin">
                      <wp14:pctWidth>0</wp14:pctWidth>
                    </wp14:sizeRelH>
                  </wp:anchor>
                </w:drawing>
              </mc:Choice>
              <mc:Fallback>
                <w:pict>
                  <v:group w14:anchorId="3D362BC3" id="Grupo 131" o:spid="_x0000_s1166" style="position:absolute;left:0;text-align:left;margin-left:283.3pt;margin-top:60.2pt;width:16.65pt;height:17.2pt;z-index:251670528;mso-width-relative:margin" coordorigin="-29713,9175" coordsize="211455,218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">
                    <v:oval id="Elipse 132" o:spid="_x0000_s1167" style="position:absolute;top:37475;width:181610;height:18161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" fillcolor="#ffc000" stroked="f">
                      <v:textbox inset="2.53958mm,1.2694mm,2.53958mm,1.2694mm">
                        <w:txbxContent>
                          <w:p w14:paraId="35502930" w14:textId="77777777" w:rsidR="008F4E7B" w:rsidRDefault="008F4E7B" w:rsidP="008F4E7B">
                            <w:pPr>
                              <w:spacing w:line="240" w:lineRule="auto"/>
                              <w:jc w:val="center"/>
                              <w:textDirection w:val="btLr"/>
                            </w:pPr>
                          </w:p>
                        </w:txbxContent>
                      </v:textbox>
                    </v:oval>
                    <v:rect id="Rectángulo 133" o:spid="_x0000_s1168" style="position:absolute;left:-29713;top:9175;width:211455;height:2181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" filled="f" stroked="f">
                      <v:textbox inset="2.53958mm,1.2694mm,2.53958mm,1.2694mm">
                        <w:txbxContent>
                          <w:p w14:paraId="5F48DE71" w14:textId="77777777" w:rsidR="008F4E7B" w:rsidRPr="00435FB1" w:rsidRDefault="008F4E7B" w:rsidP="008F4E7B">
                            <w:pPr>
                              <w:spacing w:line="240" w:lineRule="auto"/>
                              <w:textDirection w:val="btLr"/>
                              <w:rPr>
                                <w:lang w:val="es-ES"/>
                              </w:rPr>
                            </w:pPr>
                            <w:r>
                              <w:rPr>
                                <w:color w:val="FFFFFF"/>
                                <w:sz w:val="18"/>
                                <w:lang w:val="es-ES"/>
                              </w:rPr>
                              <w:t>1</w:t>
                            </w:r>
                          </w:p>
                        </w:txbxContent>
                      </v:textbox>
                    </v:rect>
                  </v:group>
                </w:pict>
              </mc:Fallback>
            </mc:AlternateContent>
          </w:r>
        </w:del>
      </w:ins>
      <w:commentRangeStart w:id="109"/>
      <w:ins w:id="110" w:author="Aida Monfort Muriach" w:date="2020-04-14T12:57:00Z">
        <w:r>
          <w:rPr>
            <w:noProof/>
          </w:rPr>
          <w:drawing>
            <wp:inline distT="0" distB="0" distL="0" distR="0" wp14:anchorId="5C285D73" wp14:editId="1395DF38">
              <wp:extent cx="5733415" cy="1000461"/>
              <wp:effectExtent l="0" t="0" r="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1000461"/>
                      </a:xfrm>
                      <a:prstGeom prst="rect">
                        <a:avLst/>
                      </a:prstGeom>
                    </pic:spPr>
                  </pic:pic>
                </a:graphicData>
              </a:graphic>
            </wp:inline>
          </w:drawing>
        </w:r>
      </w:ins>
      <w:commentRangeEnd w:id="109"/>
    </w:p>
    <w:p w14:paraId="3F6F0E74" w14:textId="0B534738" w:rsidR="008F4E7B" w:rsidRDefault="008F4E7B" w:rsidP="008F4E7B">
      <w:pPr>
        <w:pStyle w:val="Caption"/>
        <w:jc w:val="center"/>
      </w:pPr>
      <w:proofErr w:type="spellStart"/>
      <w:r>
        <w:t>Figure</w:t>
      </w:r>
      <w:proofErr w:type="spellEnd"/>
      <w:r>
        <w:t xml:space="preserve"> </w:t>
      </w:r>
      <w:r>
        <w:fldChar w:fldCharType="begin"/>
      </w:r>
      <w:r>
        <w:instrText xml:space="preserve"> SEQ Figure \* ARABIC </w:instrText>
      </w:r>
      <w:r>
        <w:fldChar w:fldCharType="separate"/>
      </w:r>
      <w:r w:rsidR="00DE728A">
        <w:rPr>
          <w:noProof/>
        </w:rPr>
        <w:t>13</w:t>
      </w:r>
      <w:r>
        <w:fldChar w:fldCharType="end"/>
      </w:r>
      <w:r>
        <w:t xml:space="preserve">. </w:t>
      </w:r>
      <w:proofErr w:type="spellStart"/>
      <w:r w:rsidRPr="00765771">
        <w:t>Warning</w:t>
      </w:r>
      <w:proofErr w:type="spellEnd"/>
      <w:r w:rsidRPr="00765771">
        <w:t xml:space="preserve"> </w:t>
      </w:r>
      <w:proofErr w:type="spellStart"/>
      <w:r w:rsidRPr="00765771">
        <w:t>if</w:t>
      </w:r>
      <w:proofErr w:type="spellEnd"/>
      <w:r w:rsidRPr="00765771">
        <w:t xml:space="preserve"> a </w:t>
      </w:r>
      <w:proofErr w:type="spellStart"/>
      <w:r w:rsidRPr="00765771">
        <w:t>user</w:t>
      </w:r>
      <w:proofErr w:type="spellEnd"/>
      <w:r w:rsidRPr="00765771">
        <w:t xml:space="preserve"> </w:t>
      </w:r>
      <w:proofErr w:type="spellStart"/>
      <w:r w:rsidRPr="00765771">
        <w:t>doesn’t</w:t>
      </w:r>
      <w:proofErr w:type="spellEnd"/>
      <w:r w:rsidRPr="00765771">
        <w:t xml:space="preserve"> </w:t>
      </w:r>
      <w:proofErr w:type="spellStart"/>
      <w:r w:rsidRPr="00765771">
        <w:t>belong</w:t>
      </w:r>
      <w:proofErr w:type="spellEnd"/>
      <w:r w:rsidRPr="00765771">
        <w:t xml:space="preserve"> to </w:t>
      </w:r>
      <w:proofErr w:type="spellStart"/>
      <w:r w:rsidRPr="00765771">
        <w:t>an</w:t>
      </w:r>
      <w:proofErr w:type="spellEnd"/>
      <w:r w:rsidRPr="00765771">
        <w:t xml:space="preserve"> </w:t>
      </w:r>
      <w:proofErr w:type="spellStart"/>
      <w:r w:rsidRPr="00765771">
        <w:t>organization</w:t>
      </w:r>
      <w:proofErr w:type="spellEnd"/>
    </w:p>
    <w:p w14:paraId="228A5966" w14:textId="77777777" w:rsidR="008F4E7B" w:rsidRDefault="008F4E7B" w:rsidP="008F4E7B">
      <w:pPr>
        <w:spacing w:after="240"/>
      </w:pPr>
      <w:r>
        <w:rPr>
          <w:rStyle w:val="CommentReference"/>
        </w:rPr>
        <w:commentReference w:id="109"/>
      </w:r>
    </w:p>
    <w:p w14:paraId="30946F0E" w14:textId="6CAEC9E3" w:rsidR="008F4E7B" w:rsidRDefault="008F4E7B" w:rsidP="008F4E7B">
      <w:pPr>
        <w:spacing w:after="240"/>
      </w:pPr>
      <w:proofErr w:type="spellStart"/>
      <w:r>
        <w:t>Once</w:t>
      </w:r>
      <w:proofErr w:type="spellEnd"/>
      <w:r>
        <w:t xml:space="preserve"> </w:t>
      </w:r>
      <w:proofErr w:type="spellStart"/>
      <w:r>
        <w:t>the</w:t>
      </w:r>
      <w:proofErr w:type="spellEnd"/>
      <w:r>
        <w:t xml:space="preserve"> </w:t>
      </w:r>
      <w:proofErr w:type="spellStart"/>
      <w:r>
        <w:t>user</w:t>
      </w:r>
      <w:proofErr w:type="spellEnd"/>
      <w:r>
        <w:t xml:space="preserve"> is </w:t>
      </w:r>
      <w:proofErr w:type="spellStart"/>
      <w:r>
        <w:t>member</w:t>
      </w:r>
      <w:proofErr w:type="spellEnd"/>
      <w:r>
        <w:t xml:space="preserve"> of </w:t>
      </w:r>
      <w:proofErr w:type="spellStart"/>
      <w:r>
        <w:t>an</w:t>
      </w:r>
      <w:proofErr w:type="spellEnd"/>
      <w:r>
        <w:t xml:space="preserve"> </w:t>
      </w:r>
      <w:proofErr w:type="spellStart"/>
      <w:r>
        <w:t>organization</w:t>
      </w:r>
      <w:proofErr w:type="spellEnd"/>
      <w:r>
        <w:t xml:space="preserve">, </w:t>
      </w:r>
      <w:proofErr w:type="spellStart"/>
      <w:r>
        <w:t>the</w:t>
      </w:r>
      <w:proofErr w:type="spellEnd"/>
      <w:r>
        <w:t xml:space="preserve"> </w:t>
      </w:r>
      <w:proofErr w:type="spellStart"/>
      <w:r>
        <w:t>newly</w:t>
      </w:r>
      <w:proofErr w:type="spellEnd"/>
      <w:r>
        <w:t xml:space="preserve"> </w:t>
      </w:r>
      <w:proofErr w:type="spellStart"/>
      <w:r>
        <w:t>created</w:t>
      </w:r>
      <w:proofErr w:type="spellEnd"/>
      <w:r>
        <w:t xml:space="preserve"> </w:t>
      </w:r>
      <w:proofErr w:type="spellStart"/>
      <w:r>
        <w:t>job</w:t>
      </w:r>
      <w:proofErr w:type="spellEnd"/>
      <w:r>
        <w:t xml:space="preserve"> </w:t>
      </w:r>
      <w:proofErr w:type="spellStart"/>
      <w:r>
        <w:t>offer</w:t>
      </w:r>
      <w:proofErr w:type="spellEnd"/>
      <w:r>
        <w:t xml:space="preserve"> can be </w:t>
      </w:r>
      <w:proofErr w:type="spellStart"/>
      <w:r>
        <w:t>saved</w:t>
      </w:r>
      <w:proofErr w:type="spellEnd"/>
      <w:r>
        <w:t xml:space="preserve"> </w:t>
      </w:r>
      <w:proofErr w:type="spellStart"/>
      <w:r>
        <w:t>under</w:t>
      </w:r>
      <w:proofErr w:type="spellEnd"/>
      <w:r>
        <w:t xml:space="preserve"> </w:t>
      </w:r>
      <w:proofErr w:type="spellStart"/>
      <w:r>
        <w:t>that</w:t>
      </w:r>
      <w:proofErr w:type="spellEnd"/>
      <w:r>
        <w:t xml:space="preserve"> </w:t>
      </w:r>
      <w:proofErr w:type="spellStart"/>
      <w:r>
        <w:t>organization</w:t>
      </w:r>
      <w:proofErr w:type="spellEnd"/>
      <w:r>
        <w:t xml:space="preserve"> (1) (</w:t>
      </w:r>
      <w:proofErr w:type="spellStart"/>
      <w:r>
        <w:fldChar w:fldCharType="begin"/>
      </w:r>
      <w:r>
        <w:instrText xml:space="preserve"> REF _Ref139970391 \h </w:instrText>
      </w:r>
      <w:r>
        <w:fldChar w:fldCharType="separate"/>
      </w:r>
      <w:r w:rsidR="00DE728A">
        <w:t>Figure</w:t>
      </w:r>
      <w:proofErr w:type="spellEnd"/>
      <w:r w:rsidR="00DE728A">
        <w:t xml:space="preserve"> </w:t>
      </w:r>
      <w:r w:rsidR="00DE728A">
        <w:rPr>
          <w:noProof/>
        </w:rPr>
        <w:t>14</w:t>
      </w:r>
      <w:r>
        <w:fldChar w:fldCharType="end"/>
      </w:r>
      <w:r>
        <w:t xml:space="preserve">), </w:t>
      </w:r>
      <w:proofErr w:type="spellStart"/>
      <w:r>
        <w:t>and</w:t>
      </w:r>
      <w:proofErr w:type="spellEnd"/>
      <w:r>
        <w:t xml:space="preserve"> all </w:t>
      </w:r>
      <w:proofErr w:type="spellStart"/>
      <w:r>
        <w:t>members</w:t>
      </w:r>
      <w:proofErr w:type="spellEnd"/>
      <w:r>
        <w:t xml:space="preserve"> of </w:t>
      </w:r>
      <w:proofErr w:type="spellStart"/>
      <w:r>
        <w:t>the</w:t>
      </w:r>
      <w:proofErr w:type="spellEnd"/>
      <w:r>
        <w:t xml:space="preserve"> </w:t>
      </w:r>
      <w:proofErr w:type="spellStart"/>
      <w:r>
        <w:t>same</w:t>
      </w:r>
      <w:proofErr w:type="spellEnd"/>
      <w:r>
        <w:t xml:space="preserve"> </w:t>
      </w:r>
      <w:proofErr w:type="spellStart"/>
      <w:r>
        <w:t>organization</w:t>
      </w:r>
      <w:proofErr w:type="spellEnd"/>
      <w:r>
        <w:t xml:space="preserve"> </w:t>
      </w:r>
      <w:proofErr w:type="spellStart"/>
      <w:r>
        <w:t>will</w:t>
      </w:r>
      <w:proofErr w:type="spellEnd"/>
      <w:r>
        <w:t xml:space="preserve"> be </w:t>
      </w:r>
      <w:proofErr w:type="spellStart"/>
      <w:r>
        <w:t>able</w:t>
      </w:r>
      <w:proofErr w:type="spellEnd"/>
      <w:r>
        <w:t xml:space="preserve"> to </w:t>
      </w:r>
      <w:proofErr w:type="spellStart"/>
      <w:r>
        <w:t>edit</w:t>
      </w:r>
      <w:proofErr w:type="spellEnd"/>
      <w:r>
        <w:t xml:space="preserve"> it. </w:t>
      </w:r>
      <w:proofErr w:type="spellStart"/>
      <w:r>
        <w:t>Division</w:t>
      </w:r>
      <w:proofErr w:type="spellEnd"/>
      <w:r>
        <w:t xml:space="preserve"> (2) is </w:t>
      </w:r>
      <w:proofErr w:type="spellStart"/>
      <w:r>
        <w:t>not</w:t>
      </w:r>
      <w:proofErr w:type="spellEnd"/>
      <w:r>
        <w:t xml:space="preserve"> </w:t>
      </w:r>
      <w:proofErr w:type="spellStart"/>
      <w:r>
        <w:t>compulsory</w:t>
      </w:r>
      <w:proofErr w:type="spellEnd"/>
      <w:r>
        <w:t xml:space="preserve">, </w:t>
      </w:r>
      <w:proofErr w:type="spellStart"/>
      <w:r>
        <w:t>but</w:t>
      </w:r>
      <w:proofErr w:type="spellEnd"/>
      <w:r>
        <w:t xml:space="preserve"> can </w:t>
      </w:r>
      <w:proofErr w:type="spellStart"/>
      <w:r>
        <w:t>help</w:t>
      </w:r>
      <w:proofErr w:type="spellEnd"/>
      <w:r>
        <w:t xml:space="preserve"> </w:t>
      </w:r>
      <w:proofErr w:type="spellStart"/>
      <w:r>
        <w:t>keeping</w:t>
      </w:r>
      <w:proofErr w:type="spellEnd"/>
      <w:r>
        <w:t xml:space="preserve"> </w:t>
      </w:r>
      <w:proofErr w:type="spellStart"/>
      <w:r>
        <w:t>the</w:t>
      </w:r>
      <w:proofErr w:type="spellEnd"/>
      <w:r>
        <w:t xml:space="preserve"> content </w:t>
      </w:r>
      <w:proofErr w:type="spellStart"/>
      <w:r>
        <w:t>under</w:t>
      </w:r>
      <w:proofErr w:type="spellEnd"/>
      <w:r>
        <w:t xml:space="preserve"> </w:t>
      </w:r>
      <w:proofErr w:type="spellStart"/>
      <w:r>
        <w:t>big</w:t>
      </w:r>
      <w:proofErr w:type="spellEnd"/>
      <w:r>
        <w:t xml:space="preserve"> </w:t>
      </w:r>
      <w:proofErr w:type="spellStart"/>
      <w:r>
        <w:t>organizations</w:t>
      </w:r>
      <w:proofErr w:type="spellEnd"/>
      <w:r>
        <w:t xml:space="preserve"> </w:t>
      </w:r>
      <w:proofErr w:type="spellStart"/>
      <w:r>
        <w:t>organized</w:t>
      </w:r>
      <w:proofErr w:type="spellEnd"/>
      <w:r>
        <w:t>.</w:t>
      </w:r>
      <w:r w:rsidRPr="00200640">
        <w:rPr>
          <w:noProof/>
        </w:rPr>
        <w:t xml:space="preserve"> </w:t>
      </w:r>
    </w:p>
    <w:p w14:paraId="49752D20" w14:textId="77777777" w:rsidR="008F4E7B" w:rsidRPr="00AE242C" w:rsidRDefault="008F4E7B" w:rsidP="008F4E7B">
      <w:pPr>
        <w:spacing w:after="240"/>
        <w:rPr>
          <w:vanish/>
          <w:specVanish/>
        </w:rPr>
      </w:pPr>
      <w:proofErr w:type="spellStart"/>
      <w:r>
        <w:t>The</w:t>
      </w:r>
      <w:proofErr w:type="spellEnd"/>
      <w:r>
        <w:t xml:space="preserve"> </w:t>
      </w:r>
      <w:proofErr w:type="spellStart"/>
      <w:r>
        <w:t>last</w:t>
      </w:r>
      <w:proofErr w:type="spellEnd"/>
      <w:r>
        <w:t xml:space="preserve"> </w:t>
      </w:r>
      <w:proofErr w:type="spellStart"/>
      <w:r>
        <w:t>dropdown</w:t>
      </w:r>
      <w:proofErr w:type="spellEnd"/>
      <w:r>
        <w:t xml:space="preserve"> </w:t>
      </w:r>
      <w:proofErr w:type="spellStart"/>
      <w:r>
        <w:t>allows</w:t>
      </w:r>
      <w:proofErr w:type="spellEnd"/>
      <w:r>
        <w:t xml:space="preserve"> </w:t>
      </w:r>
    </w:p>
    <w:p w14:paraId="2F50F194" w14:textId="77777777" w:rsidR="008F4E7B" w:rsidRPr="00AE242C" w:rsidRDefault="008F4E7B" w:rsidP="008F4E7B">
      <w:pPr>
        <w:pStyle w:val="Indiceentexto"/>
        <w:rPr>
          <w:vanish/>
          <w:specVanish/>
        </w:rPr>
      </w:pPr>
      <w:r>
        <w:t xml:space="preserve"> </w:t>
      </w:r>
      <w:bookmarkStart w:id="111" w:name="_Toc139972342"/>
      <w:bookmarkStart w:id="112" w:name="_Toc139972787"/>
      <w:r>
        <w:t>creating a new job offer based in existing occupational profile(s)</w:t>
      </w:r>
      <w:bookmarkEnd w:id="111"/>
      <w:bookmarkEnd w:id="112"/>
    </w:p>
    <w:p w14:paraId="4F508325" w14:textId="77777777" w:rsidR="008F4E7B" w:rsidRDefault="008F4E7B" w:rsidP="008F4E7B">
      <w:pPr>
        <w:spacing w:after="240"/>
      </w:pPr>
      <w:r>
        <w:t xml:space="preserve"> . To do so, </w:t>
      </w:r>
      <w:proofErr w:type="spellStart"/>
      <w:r>
        <w:t>select</w:t>
      </w:r>
      <w:proofErr w:type="spellEnd"/>
      <w:r>
        <w:t xml:space="preserve"> </w:t>
      </w:r>
      <w:proofErr w:type="spellStart"/>
      <w:r>
        <w:t>from</w:t>
      </w:r>
      <w:proofErr w:type="spellEnd"/>
      <w:r>
        <w:t xml:space="preserve"> </w:t>
      </w:r>
      <w:proofErr w:type="spellStart"/>
      <w:r>
        <w:t>the</w:t>
      </w:r>
      <w:proofErr w:type="spellEnd"/>
      <w:r>
        <w:t xml:space="preserve"> </w:t>
      </w:r>
      <w:proofErr w:type="spellStart"/>
      <w:r>
        <w:t>list</w:t>
      </w:r>
      <w:proofErr w:type="spellEnd"/>
      <w:r>
        <w:t xml:space="preserve"> of </w:t>
      </w:r>
      <w:proofErr w:type="spellStart"/>
      <w:r>
        <w:t>occupational</w:t>
      </w:r>
      <w:proofErr w:type="spellEnd"/>
      <w:r>
        <w:t xml:space="preserve"> </w:t>
      </w:r>
      <w:proofErr w:type="spellStart"/>
      <w:r>
        <w:t>profiles</w:t>
      </w:r>
      <w:proofErr w:type="spellEnd"/>
      <w:r>
        <w:t xml:space="preserve"> </w:t>
      </w:r>
      <w:proofErr w:type="spellStart"/>
      <w:r>
        <w:t>the</w:t>
      </w:r>
      <w:proofErr w:type="spellEnd"/>
      <w:r>
        <w:t xml:space="preserve"> </w:t>
      </w:r>
      <w:proofErr w:type="spellStart"/>
      <w:r>
        <w:t>one</w:t>
      </w:r>
      <w:proofErr w:type="spellEnd"/>
      <w:r>
        <w:t xml:space="preserve">(s) </w:t>
      </w:r>
      <w:proofErr w:type="spellStart"/>
      <w:r>
        <w:t>you</w:t>
      </w:r>
      <w:proofErr w:type="spellEnd"/>
      <w:r>
        <w:t xml:space="preserve"> </w:t>
      </w:r>
      <w:proofErr w:type="spellStart"/>
      <w:r>
        <w:t>want</w:t>
      </w:r>
      <w:proofErr w:type="spellEnd"/>
      <w:r>
        <w:t xml:space="preserve"> to be </w:t>
      </w:r>
      <w:proofErr w:type="spellStart"/>
      <w:r>
        <w:t>the</w:t>
      </w:r>
      <w:proofErr w:type="spellEnd"/>
      <w:r>
        <w:t xml:space="preserve"> basis for </w:t>
      </w:r>
      <w:proofErr w:type="spellStart"/>
      <w:r>
        <w:t>your</w:t>
      </w:r>
      <w:proofErr w:type="spellEnd"/>
      <w:r>
        <w:t xml:space="preserve"> </w:t>
      </w:r>
      <w:proofErr w:type="spellStart"/>
      <w:r>
        <w:t>job</w:t>
      </w:r>
      <w:proofErr w:type="spellEnd"/>
      <w:r>
        <w:t xml:space="preserve"> </w:t>
      </w:r>
      <w:proofErr w:type="spellStart"/>
      <w:r>
        <w:t>offer</w:t>
      </w:r>
      <w:proofErr w:type="spellEnd"/>
      <w:r>
        <w:t xml:space="preserve">, </w:t>
      </w:r>
      <w:proofErr w:type="spellStart"/>
      <w:r>
        <w:t>and</w:t>
      </w:r>
      <w:proofErr w:type="spellEnd"/>
      <w:r>
        <w:t xml:space="preserve"> </w:t>
      </w:r>
      <w:proofErr w:type="spellStart"/>
      <w:r>
        <w:t>it</w:t>
      </w:r>
      <w:proofErr w:type="spellEnd"/>
      <w:r>
        <w:t xml:space="preserve"> </w:t>
      </w:r>
      <w:proofErr w:type="spellStart"/>
      <w:r>
        <w:t>will</w:t>
      </w:r>
      <w:proofErr w:type="spellEnd"/>
      <w:r>
        <w:t xml:space="preserve"> </w:t>
      </w:r>
      <w:proofErr w:type="spellStart"/>
      <w:r>
        <w:t>automatically</w:t>
      </w:r>
      <w:proofErr w:type="spellEnd"/>
      <w:r w:rsidRPr="00AE242C">
        <w:t xml:space="preserve"> </w:t>
      </w:r>
      <w:r>
        <w:t xml:space="preserve">fill </w:t>
      </w:r>
      <w:proofErr w:type="spellStart"/>
      <w:r>
        <w:t>the</w:t>
      </w:r>
      <w:proofErr w:type="spellEnd"/>
      <w:r>
        <w:t xml:space="preserve"> </w:t>
      </w:r>
      <w:proofErr w:type="spellStart"/>
      <w:r>
        <w:t>fields</w:t>
      </w:r>
      <w:proofErr w:type="spellEnd"/>
      <w:r>
        <w:t xml:space="preserve"> </w:t>
      </w:r>
      <w:proofErr w:type="spellStart"/>
      <w:r>
        <w:t>with</w:t>
      </w:r>
      <w:proofErr w:type="spellEnd"/>
      <w:r>
        <w:t xml:space="preserve"> </w:t>
      </w:r>
      <w:proofErr w:type="spellStart"/>
      <w:r>
        <w:t>the</w:t>
      </w:r>
      <w:proofErr w:type="spellEnd"/>
      <w:r>
        <w:t xml:space="preserve"> data of </w:t>
      </w:r>
      <w:proofErr w:type="spellStart"/>
      <w:r>
        <w:t>the</w:t>
      </w:r>
      <w:proofErr w:type="spellEnd"/>
      <w:r>
        <w:t xml:space="preserve"> </w:t>
      </w:r>
      <w:proofErr w:type="spellStart"/>
      <w:r>
        <w:t>selected</w:t>
      </w:r>
      <w:proofErr w:type="spellEnd"/>
      <w:r>
        <w:t xml:space="preserve"> </w:t>
      </w:r>
      <w:proofErr w:type="spellStart"/>
      <w:r>
        <w:t>occupational</w:t>
      </w:r>
      <w:proofErr w:type="spellEnd"/>
      <w:r>
        <w:t xml:space="preserve"> </w:t>
      </w:r>
      <w:proofErr w:type="spellStart"/>
      <w:r>
        <w:t>profile</w:t>
      </w:r>
      <w:proofErr w:type="spellEnd"/>
      <w:r>
        <w:t xml:space="preserve">(s). </w:t>
      </w:r>
      <w:proofErr w:type="spellStart"/>
      <w:r>
        <w:t>You</w:t>
      </w:r>
      <w:proofErr w:type="spellEnd"/>
      <w:r>
        <w:t xml:space="preserve"> can </w:t>
      </w:r>
      <w:proofErr w:type="spellStart"/>
      <w:r>
        <w:t>later</w:t>
      </w:r>
      <w:proofErr w:type="spellEnd"/>
      <w:r>
        <w:t xml:space="preserve"> </w:t>
      </w:r>
      <w:proofErr w:type="spellStart"/>
      <w:r>
        <w:t>complete</w:t>
      </w:r>
      <w:proofErr w:type="spellEnd"/>
      <w:r>
        <w:t xml:space="preserve"> </w:t>
      </w:r>
      <w:proofErr w:type="spellStart"/>
      <w:r>
        <w:t>the</w:t>
      </w:r>
      <w:proofErr w:type="spellEnd"/>
      <w:r>
        <w:t xml:space="preserve"> </w:t>
      </w:r>
      <w:proofErr w:type="spellStart"/>
      <w:r>
        <w:t>job</w:t>
      </w:r>
      <w:proofErr w:type="spellEnd"/>
      <w:r>
        <w:t xml:space="preserve"> </w:t>
      </w:r>
      <w:proofErr w:type="spellStart"/>
      <w:r>
        <w:t>offer</w:t>
      </w:r>
      <w:proofErr w:type="spellEnd"/>
      <w:r>
        <w:t xml:space="preserve"> </w:t>
      </w:r>
      <w:proofErr w:type="spellStart"/>
      <w:r>
        <w:t>with</w:t>
      </w:r>
      <w:proofErr w:type="spellEnd"/>
      <w:r>
        <w:t xml:space="preserve"> </w:t>
      </w:r>
      <w:proofErr w:type="spellStart"/>
      <w:r>
        <w:t>more</w:t>
      </w:r>
      <w:proofErr w:type="spellEnd"/>
      <w:r>
        <w:t xml:space="preserve"> </w:t>
      </w:r>
      <w:proofErr w:type="spellStart"/>
      <w:r>
        <w:t>information</w:t>
      </w:r>
      <w:proofErr w:type="spellEnd"/>
      <w:r>
        <w:t xml:space="preserve"> </w:t>
      </w:r>
      <w:proofErr w:type="spellStart"/>
      <w:r>
        <w:t>and</w:t>
      </w:r>
      <w:proofErr w:type="spellEnd"/>
      <w:r>
        <w:t xml:space="preserve"> </w:t>
      </w:r>
      <w:proofErr w:type="spellStart"/>
      <w:r>
        <w:t>edit</w:t>
      </w:r>
      <w:proofErr w:type="spellEnd"/>
      <w:del w:id="113" w:author="Estefanía Aguilar Moreno" w:date="2020-11-04T17:15:00Z">
        <w:r w:rsidDel="00B93DC4">
          <w:delText>ing</w:delText>
        </w:r>
      </w:del>
      <w:r>
        <w:t xml:space="preserve"> </w:t>
      </w:r>
      <w:proofErr w:type="spellStart"/>
      <w:r>
        <w:t>it</w:t>
      </w:r>
      <w:proofErr w:type="spellEnd"/>
      <w:r>
        <w:t xml:space="preserve"> </w:t>
      </w:r>
      <w:proofErr w:type="spellStart"/>
      <w:r>
        <w:t>where</w:t>
      </w:r>
      <w:proofErr w:type="spellEnd"/>
      <w:r>
        <w:t xml:space="preserve"> </w:t>
      </w:r>
      <w:proofErr w:type="spellStart"/>
      <w:r>
        <w:t>needed</w:t>
      </w:r>
      <w:proofErr w:type="spellEnd"/>
      <w:r>
        <w:t>.</w:t>
      </w:r>
    </w:p>
    <w:p w14:paraId="5EC40E1D" w14:textId="77777777" w:rsidR="008F4E7B" w:rsidRDefault="008F4E7B" w:rsidP="008F4E7B">
      <w:pPr>
        <w:spacing w:after="240"/>
      </w:pPr>
    </w:p>
    <w:p w14:paraId="225E490D" w14:textId="77777777" w:rsidR="008F4E7B" w:rsidRDefault="008F4E7B" w:rsidP="008F4E7B">
      <w:pPr>
        <w:keepNext/>
        <w:spacing w:after="240"/>
      </w:pPr>
      <w:r w:rsidRPr="00474C2C">
        <w:rPr>
          <w:noProof/>
        </w:rPr>
        <w:lastRenderedPageBreak/>
        <mc:AlternateContent>
          <mc:Choice Requires="wpg">
            <w:drawing>
              <wp:anchor distT="0" distB="0" distL="114300" distR="114300" simplePos="0" relativeHeight="251691008" behindDoc="0" locked="0" layoutInCell="1" allowOverlap="1" wp14:anchorId="77A12408" wp14:editId="7BF04C0D">
                <wp:simplePos x="0" y="0"/>
                <wp:positionH relativeFrom="column">
                  <wp:posOffset>2446382</wp:posOffset>
                </wp:positionH>
                <wp:positionV relativeFrom="paragraph">
                  <wp:posOffset>425239</wp:posOffset>
                </wp:positionV>
                <wp:extent cx="211455" cy="279400"/>
                <wp:effectExtent l="0" t="0" r="4445" b="0"/>
                <wp:wrapNone/>
                <wp:docPr id="223" name="Group 30"/>
                <wp:cNvGraphicFramePr/>
                <a:graphic xmlns:a="http://schemas.openxmlformats.org/drawingml/2006/main">
                  <a:graphicData uri="http://schemas.microsoft.com/office/word/2010/wordprocessingGroup">
                    <wpg:wgp>
                      <wpg:cNvGrpSpPr/>
                      <wpg:grpSpPr>
                        <a:xfrm>
                          <a:off x="0" y="0"/>
                          <a:ext cx="211455" cy="279400"/>
                          <a:chOff x="-29710" y="78588"/>
                          <a:chExt cx="211516" cy="279400"/>
                        </a:xfrm>
                      </wpg:grpSpPr>
                      <wps:wsp>
                        <wps:cNvPr id="224"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098A843F" w14:textId="77777777" w:rsidR="008F4E7B" w:rsidRPr="004B4205" w:rsidRDefault="008F4E7B" w:rsidP="008F4E7B">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Cuadro de texto 104"/>
                        <wps:cNvSpPr txBox="1"/>
                        <wps:spPr>
                          <a:xfrm>
                            <a:off x="-29710" y="78588"/>
                            <a:ext cx="211455" cy="279400"/>
                          </a:xfrm>
                          <a:prstGeom prst="rect">
                            <a:avLst/>
                          </a:prstGeom>
                          <a:noFill/>
                          <a:ln w="6350">
                            <a:noFill/>
                          </a:ln>
                        </wps:spPr>
                        <wps:txbx>
                          <w:txbxContent>
                            <w:p w14:paraId="22002DA5" w14:textId="77777777" w:rsidR="008F4E7B" w:rsidRPr="001B59F7" w:rsidRDefault="008F4E7B" w:rsidP="008F4E7B">
                              <w:pPr>
                                <w:rPr>
                                  <w:color w:val="FFFFFF" w:themeColor="background1"/>
                                  <w:sz w:val="18"/>
                                  <w:lang w:val="es-ES"/>
                                </w:rPr>
                              </w:pPr>
                              <w:r>
                                <w:rPr>
                                  <w:color w:val="FFFFFF" w:themeColor="background1"/>
                                  <w:sz w:val="18"/>
                                  <w:lang w:val="es-ES"/>
                                </w:rPr>
                                <w:t>3</w:t>
                              </w:r>
                            </w:p>
                            <w:p w14:paraId="7BE3D4BA" w14:textId="77777777" w:rsidR="008F4E7B" w:rsidRDefault="008F4E7B" w:rsidP="008F4E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A12408" id="_x0000_s1169" style="position:absolute;left:0;text-align:left;margin-left:192.65pt;margin-top:33.5pt;width:16.65pt;height:22pt;z-index:251691008;mso-width-relative:margin;mso-height-relative:margin" coordorigin="-29710,78588" coordsize="211516,2794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">
                <v:oval id="Elipse 103" o:spid="_x0000_s1170"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" fillcolor="#ffc000" stroked="f">
                  <v:shadow on="t" color="black" opacity="22937f" origin=",.5" offset="0,.63889mm"/>
                  <v:textbox>
                    <w:txbxContent>
                      <w:p w14:paraId="098A843F" w14:textId="77777777" w:rsidR="008F4E7B" w:rsidRPr="004B4205" w:rsidRDefault="008F4E7B" w:rsidP="008F4E7B">
                        <w:pPr>
                          <w:jc w:val="center"/>
                          <w:rPr>
                            <w:color w:val="404040" w:themeColor="text1" w:themeTint="BF"/>
                            <w:sz w:val="22"/>
                          </w:rPr>
                        </w:pPr>
                      </w:p>
                    </w:txbxContent>
                  </v:textbox>
                </v:oval>
                <v:shape id="Cuadro de texto 104" o:spid="_x0000_s1171" type="#_x0000_t202" style="position:absolute;left:-29710;top:78588;width:211455;height:2794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" filled="f" stroked="f" strokeweight=".5pt">
                  <v:textbox>
                    <w:txbxContent>
                      <w:p w14:paraId="22002DA5" w14:textId="77777777" w:rsidR="008F4E7B" w:rsidRPr="001B59F7" w:rsidRDefault="008F4E7B" w:rsidP="008F4E7B">
                        <w:pPr>
                          <w:rPr>
                            <w:color w:val="FFFFFF" w:themeColor="background1"/>
                            <w:sz w:val="18"/>
                            <w:lang w:val="es-ES"/>
                          </w:rPr>
                        </w:pPr>
                        <w:r>
                          <w:rPr>
                            <w:color w:val="FFFFFF" w:themeColor="background1"/>
                            <w:sz w:val="18"/>
                            <w:lang w:val="es-ES"/>
                          </w:rPr>
                          <w:t>3</w:t>
                        </w:r>
                      </w:p>
                      <w:p w14:paraId="7BE3D4BA" w14:textId="77777777" w:rsidR="008F4E7B" w:rsidRDefault="008F4E7B" w:rsidP="008F4E7B"/>
                    </w:txbxContent>
                  </v:textbox>
                </v:shape>
              </v:group>
            </w:pict>
          </mc:Fallback>
        </mc:AlternateContent>
      </w:r>
      <w:r w:rsidRPr="00474C2C">
        <w:rPr>
          <w:noProof/>
        </w:rPr>
        <mc:AlternateContent>
          <mc:Choice Requires="wpg">
            <w:drawing>
              <wp:anchor distT="0" distB="0" distL="114300" distR="114300" simplePos="0" relativeHeight="251689984" behindDoc="0" locked="0" layoutInCell="1" allowOverlap="1" wp14:anchorId="4CA28662" wp14:editId="120A3A97">
                <wp:simplePos x="0" y="0"/>
                <wp:positionH relativeFrom="column">
                  <wp:posOffset>2199640</wp:posOffset>
                </wp:positionH>
                <wp:positionV relativeFrom="paragraph">
                  <wp:posOffset>13335</wp:posOffset>
                </wp:positionV>
                <wp:extent cx="211455" cy="205740"/>
                <wp:effectExtent l="0" t="0" r="4445" b="0"/>
                <wp:wrapNone/>
                <wp:docPr id="217" name="Group 24"/>
                <wp:cNvGraphicFramePr/>
                <a:graphic xmlns:a="http://schemas.openxmlformats.org/drawingml/2006/main">
                  <a:graphicData uri="http://schemas.microsoft.com/office/word/2010/wordprocessingGroup">
                    <wpg:wgp>
                      <wpg:cNvGrpSpPr/>
                      <wpg:grpSpPr>
                        <a:xfrm>
                          <a:off x="0" y="0"/>
                          <a:ext cx="211455" cy="205740"/>
                          <a:chOff x="-29710" y="78588"/>
                          <a:chExt cx="211516" cy="206173"/>
                        </a:xfrm>
                      </wpg:grpSpPr>
                      <wps:wsp>
                        <wps:cNvPr id="218"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6E64CFD7" w14:textId="77777777" w:rsidR="008F4E7B" w:rsidRPr="004B4205" w:rsidRDefault="008F4E7B" w:rsidP="008F4E7B">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Cuadro de texto 104"/>
                        <wps:cNvSpPr txBox="1"/>
                        <wps:spPr>
                          <a:xfrm>
                            <a:off x="-29710" y="78588"/>
                            <a:ext cx="202565" cy="203200"/>
                          </a:xfrm>
                          <a:prstGeom prst="rect">
                            <a:avLst/>
                          </a:prstGeom>
                          <a:noFill/>
                          <a:ln w="6350">
                            <a:noFill/>
                          </a:ln>
                        </wps:spPr>
                        <wps:txbx>
                          <w:txbxContent>
                            <w:p w14:paraId="2C865714" w14:textId="77777777" w:rsidR="008F4E7B" w:rsidRPr="00F14E9D" w:rsidRDefault="008F4E7B" w:rsidP="008F4E7B">
                              <w:pPr>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A28662" id="_x0000_s1172" style="position:absolute;left:0;text-align:left;margin-left:173.2pt;margin-top:1.05pt;width:16.65pt;height:16.2pt;z-index:251689984;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">
                <v:oval id="Elipse 103" o:spid="_x0000_s1173"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" fillcolor="#ffc000" stroked="f">
                  <v:shadow on="t" color="black" opacity="22937f" origin=",.5" offset="0,.63889mm"/>
                  <v:textbox>
                    <w:txbxContent>
                      <w:p w14:paraId="6E64CFD7" w14:textId="77777777" w:rsidR="008F4E7B" w:rsidRPr="004B4205" w:rsidRDefault="008F4E7B" w:rsidP="008F4E7B">
                        <w:pPr>
                          <w:jc w:val="center"/>
                          <w:rPr>
                            <w:color w:val="404040" w:themeColor="text1" w:themeTint="BF"/>
                            <w:sz w:val="22"/>
                          </w:rPr>
                        </w:pPr>
                      </w:p>
                    </w:txbxContent>
                  </v:textbox>
                </v:oval>
                <v:shape id="Cuadro de texto 104" o:spid="_x0000_s1174"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" filled="f" stroked="f" strokeweight=".5pt">
                  <v:textbox>
                    <w:txbxContent>
                      <w:p w14:paraId="2C865714" w14:textId="77777777" w:rsidR="008F4E7B" w:rsidRPr="00F14E9D" w:rsidRDefault="008F4E7B" w:rsidP="008F4E7B">
                        <w:pPr>
                          <w:rPr>
                            <w:color w:val="FFFFFF" w:themeColor="background1"/>
                            <w:sz w:val="18"/>
                          </w:rPr>
                        </w:pPr>
                        <w:r w:rsidRPr="00F14E9D">
                          <w:rPr>
                            <w:color w:val="FFFFFF" w:themeColor="background1"/>
                            <w:sz w:val="18"/>
                          </w:rPr>
                          <w:t>1</w:t>
                        </w:r>
                      </w:p>
                    </w:txbxContent>
                  </v:textbox>
                </v:shape>
              </v:group>
            </w:pict>
          </mc:Fallback>
        </mc:AlternateContent>
      </w:r>
      <w:r w:rsidRPr="00474C2C">
        <w:rPr>
          <w:noProof/>
        </w:rPr>
        <mc:AlternateContent>
          <mc:Choice Requires="wpg">
            <w:drawing>
              <wp:anchor distT="0" distB="0" distL="114300" distR="114300" simplePos="0" relativeHeight="251688960" behindDoc="0" locked="0" layoutInCell="1" allowOverlap="1" wp14:anchorId="2D76764B" wp14:editId="34A4E101">
                <wp:simplePos x="0" y="0"/>
                <wp:positionH relativeFrom="column">
                  <wp:posOffset>4893734</wp:posOffset>
                </wp:positionH>
                <wp:positionV relativeFrom="paragraph">
                  <wp:posOffset>217805</wp:posOffset>
                </wp:positionV>
                <wp:extent cx="211455" cy="231140"/>
                <wp:effectExtent l="0" t="0" r="4445" b="0"/>
                <wp:wrapNone/>
                <wp:docPr id="214" name="Group 27"/>
                <wp:cNvGraphicFramePr/>
                <a:graphic xmlns:a="http://schemas.openxmlformats.org/drawingml/2006/main">
                  <a:graphicData uri="http://schemas.microsoft.com/office/word/2010/wordprocessingGroup">
                    <wpg:wgp>
                      <wpg:cNvGrpSpPr/>
                      <wpg:grpSpPr>
                        <a:xfrm>
                          <a:off x="0" y="0"/>
                          <a:ext cx="211455" cy="231140"/>
                          <a:chOff x="-29710" y="78588"/>
                          <a:chExt cx="211516" cy="231626"/>
                        </a:xfrm>
                      </wpg:grpSpPr>
                      <wps:wsp>
                        <wps:cNvPr id="215"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8C76A5D" w14:textId="77777777" w:rsidR="008F4E7B" w:rsidRPr="004B4205" w:rsidRDefault="008F4E7B" w:rsidP="008F4E7B">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Cuadro de texto 104"/>
                        <wps:cNvSpPr txBox="1"/>
                        <wps:spPr>
                          <a:xfrm>
                            <a:off x="-29710" y="78588"/>
                            <a:ext cx="211516" cy="231626"/>
                          </a:xfrm>
                          <a:prstGeom prst="rect">
                            <a:avLst/>
                          </a:prstGeom>
                          <a:noFill/>
                          <a:ln w="6350">
                            <a:noFill/>
                          </a:ln>
                        </wps:spPr>
                        <wps:txbx>
                          <w:txbxContent>
                            <w:p w14:paraId="5548524B" w14:textId="77777777" w:rsidR="008F4E7B" w:rsidRPr="001B59F7" w:rsidRDefault="008F4E7B" w:rsidP="008F4E7B">
                              <w:pPr>
                                <w:rPr>
                                  <w:color w:val="FFFFFF" w:themeColor="background1"/>
                                  <w:sz w:val="18"/>
                                  <w:lang w:val="es-ES"/>
                                </w:rPr>
                              </w:pPr>
                              <w:r>
                                <w:rPr>
                                  <w:color w:val="FFFFFF" w:themeColor="background1"/>
                                  <w:sz w:val="1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76764B" id="_x0000_s1175" style="position:absolute;left:0;text-align:left;margin-left:385.35pt;margin-top:17.15pt;width:16.65pt;height:18.2pt;z-index:251688960;mso-width-relative:margin;mso-height-relative:margin" coordorigin="-29710,78588" coordsize="211516,2316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">
                <v:oval id="Elipse 103" o:spid="_x0000_s1176"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" fillcolor="#ffc000" stroked="f">
                  <v:shadow on="t" color="black" opacity="22937f" origin=",.5" offset="0,.63889mm"/>
                  <v:textbox>
                    <w:txbxContent>
                      <w:p w14:paraId="38C76A5D" w14:textId="77777777" w:rsidR="008F4E7B" w:rsidRPr="004B4205" w:rsidRDefault="008F4E7B" w:rsidP="008F4E7B">
                        <w:pPr>
                          <w:jc w:val="center"/>
                          <w:rPr>
                            <w:color w:val="404040" w:themeColor="text1" w:themeTint="BF"/>
                            <w:sz w:val="22"/>
                          </w:rPr>
                        </w:pPr>
                      </w:p>
                    </w:txbxContent>
                  </v:textbox>
                </v:oval>
                <v:shape id="Cuadro de texto 104" o:spid="_x0000_s1177" type="#_x0000_t202" style="position:absolute;left:-29710;top:78588;width:211516;height:231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" filled="f" stroked="f" strokeweight=".5pt">
                  <v:textbox>
                    <w:txbxContent>
                      <w:p w14:paraId="5548524B" w14:textId="77777777" w:rsidR="008F4E7B" w:rsidRPr="001B59F7" w:rsidRDefault="008F4E7B" w:rsidP="008F4E7B">
                        <w:pPr>
                          <w:rPr>
                            <w:color w:val="FFFFFF" w:themeColor="background1"/>
                            <w:sz w:val="18"/>
                            <w:lang w:val="es-ES"/>
                          </w:rPr>
                        </w:pPr>
                        <w:r>
                          <w:rPr>
                            <w:color w:val="FFFFFF" w:themeColor="background1"/>
                            <w:sz w:val="18"/>
                            <w:lang w:val="es-ES"/>
                          </w:rPr>
                          <w:t>2</w:t>
                        </w:r>
                      </w:p>
                    </w:txbxContent>
                  </v:textbox>
                </v:shape>
              </v:group>
            </w:pict>
          </mc:Fallback>
        </mc:AlternateContent>
      </w:r>
      <w:r>
        <w:rPr>
          <w:noProof/>
        </w:rPr>
        <w:drawing>
          <wp:inline distT="0" distB="0" distL="0" distR="0" wp14:anchorId="3458C153" wp14:editId="4BFD5E73">
            <wp:extent cx="5688189" cy="914298"/>
            <wp:effectExtent l="0" t="0" r="1905"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88189" cy="914298"/>
                    </a:xfrm>
                    <a:prstGeom prst="rect">
                      <a:avLst/>
                    </a:prstGeom>
                  </pic:spPr>
                </pic:pic>
              </a:graphicData>
            </a:graphic>
          </wp:inline>
        </w:drawing>
      </w:r>
    </w:p>
    <w:p w14:paraId="16253B63" w14:textId="3FF25E55" w:rsidR="008F4E7B" w:rsidRDefault="008F4E7B" w:rsidP="008F4E7B">
      <w:pPr>
        <w:pStyle w:val="Caption"/>
        <w:jc w:val="center"/>
      </w:pPr>
      <w:bookmarkStart w:id="114" w:name="_Ref139970391"/>
      <w:proofErr w:type="spellStart"/>
      <w:r>
        <w:t>Figure</w:t>
      </w:r>
      <w:proofErr w:type="spellEnd"/>
      <w:r>
        <w:t xml:space="preserve"> </w:t>
      </w:r>
      <w:r>
        <w:fldChar w:fldCharType="begin"/>
      </w:r>
      <w:r>
        <w:instrText xml:space="preserve"> SEQ Figure \* ARABIC </w:instrText>
      </w:r>
      <w:r>
        <w:fldChar w:fldCharType="separate"/>
      </w:r>
      <w:r w:rsidR="00DE728A">
        <w:rPr>
          <w:noProof/>
        </w:rPr>
        <w:t>14</w:t>
      </w:r>
      <w:r>
        <w:fldChar w:fldCharType="end"/>
      </w:r>
      <w:bookmarkEnd w:id="114"/>
      <w:r>
        <w:t xml:space="preserve">. </w:t>
      </w:r>
      <w:proofErr w:type="spellStart"/>
      <w:r>
        <w:t>Saving</w:t>
      </w:r>
      <w:proofErr w:type="spellEnd"/>
      <w:r>
        <w:t xml:space="preserve"> a JO </w:t>
      </w:r>
      <w:proofErr w:type="spellStart"/>
      <w:r>
        <w:t>under</w:t>
      </w:r>
      <w:proofErr w:type="spellEnd"/>
      <w:r>
        <w:t xml:space="preserve"> </w:t>
      </w:r>
      <w:proofErr w:type="spellStart"/>
      <w:r>
        <w:t>an</w:t>
      </w:r>
      <w:proofErr w:type="spellEnd"/>
      <w:r>
        <w:t xml:space="preserve"> </w:t>
      </w:r>
      <w:proofErr w:type="spellStart"/>
      <w:r>
        <w:t>organization</w:t>
      </w:r>
      <w:proofErr w:type="spellEnd"/>
    </w:p>
    <w:p w14:paraId="2D63F944" w14:textId="77777777" w:rsidR="008F4E7B" w:rsidRDefault="008F4E7B" w:rsidP="008F4E7B">
      <w:pPr>
        <w:spacing w:after="240"/>
      </w:pPr>
      <w:r>
        <w:t xml:space="preserve">To fill a </w:t>
      </w:r>
      <w:proofErr w:type="spellStart"/>
      <w:r>
        <w:t>job</w:t>
      </w:r>
      <w:proofErr w:type="spellEnd"/>
      <w:r>
        <w:t xml:space="preserve"> </w:t>
      </w:r>
      <w:proofErr w:type="spellStart"/>
      <w:r>
        <w:t>offer</w:t>
      </w:r>
      <w:proofErr w:type="spellEnd"/>
      <w:r>
        <w:t xml:space="preserve"> </w:t>
      </w:r>
      <w:proofErr w:type="spellStart"/>
      <w:r>
        <w:t>there</w:t>
      </w:r>
      <w:proofErr w:type="spellEnd"/>
      <w:r>
        <w:t xml:space="preserve"> </w:t>
      </w:r>
      <w:proofErr w:type="spellStart"/>
      <w:r>
        <w:t>are</w:t>
      </w:r>
      <w:proofErr w:type="spellEnd"/>
      <w:r>
        <w:t xml:space="preserve"> 4 </w:t>
      </w:r>
      <w:proofErr w:type="spellStart"/>
      <w:r>
        <w:t>main</w:t>
      </w:r>
      <w:proofErr w:type="spellEnd"/>
      <w:r>
        <w:t xml:space="preserve"> </w:t>
      </w:r>
      <w:proofErr w:type="spellStart"/>
      <w:r>
        <w:t>sections</w:t>
      </w:r>
      <w:proofErr w:type="spellEnd"/>
      <w:r>
        <w:t xml:space="preserve">: General </w:t>
      </w:r>
      <w:proofErr w:type="spellStart"/>
      <w:r>
        <w:t>information</w:t>
      </w:r>
      <w:proofErr w:type="spellEnd"/>
      <w:r>
        <w:t xml:space="preserve"> (</w:t>
      </w:r>
      <w:proofErr w:type="spellStart"/>
      <w:r>
        <w:t>Figure</w:t>
      </w:r>
      <w:proofErr w:type="spellEnd"/>
      <w:r>
        <w:t xml:space="preserve"> 15), </w:t>
      </w:r>
      <w:proofErr w:type="spellStart"/>
      <w:r>
        <w:t>the</w:t>
      </w:r>
      <w:proofErr w:type="spellEnd"/>
      <w:r>
        <w:t xml:space="preserve"> </w:t>
      </w:r>
      <w:proofErr w:type="spellStart"/>
      <w:r>
        <w:t>Body</w:t>
      </w:r>
      <w:proofErr w:type="spellEnd"/>
      <w:r>
        <w:t xml:space="preserve"> of </w:t>
      </w:r>
      <w:proofErr w:type="spellStart"/>
      <w:r>
        <w:t>Knowledge</w:t>
      </w:r>
      <w:proofErr w:type="spellEnd"/>
      <w:r>
        <w:t xml:space="preserve"> </w:t>
      </w:r>
      <w:proofErr w:type="spellStart"/>
      <w:r>
        <w:t>browser</w:t>
      </w:r>
      <w:proofErr w:type="spellEnd"/>
      <w:r>
        <w:t xml:space="preserve"> to </w:t>
      </w:r>
      <w:proofErr w:type="spellStart"/>
      <w:r>
        <w:t>search</w:t>
      </w:r>
      <w:proofErr w:type="spellEnd"/>
      <w:r>
        <w:t xml:space="preserve"> for </w:t>
      </w:r>
      <w:proofErr w:type="spellStart"/>
      <w:r>
        <w:t>Knowledge</w:t>
      </w:r>
      <w:proofErr w:type="spellEnd"/>
      <w:r>
        <w:t xml:space="preserve"> </w:t>
      </w:r>
      <w:proofErr w:type="spellStart"/>
      <w:r>
        <w:t>and</w:t>
      </w:r>
      <w:proofErr w:type="spellEnd"/>
      <w:r>
        <w:t xml:space="preserve"> </w:t>
      </w:r>
      <w:proofErr w:type="spellStart"/>
      <w:r>
        <w:t>Skills</w:t>
      </w:r>
      <w:proofErr w:type="spellEnd"/>
      <w:r>
        <w:t xml:space="preserve"> (</w:t>
      </w:r>
      <w:proofErr w:type="spellStart"/>
      <w:r>
        <w:t>Figure</w:t>
      </w:r>
      <w:proofErr w:type="spellEnd"/>
      <w:r>
        <w:t xml:space="preserve"> 16), </w:t>
      </w:r>
      <w:proofErr w:type="spellStart"/>
      <w:r>
        <w:t>the</w:t>
      </w:r>
      <w:proofErr w:type="spellEnd"/>
      <w:r>
        <w:t xml:space="preserve"> </w:t>
      </w:r>
      <w:proofErr w:type="spellStart"/>
      <w:r>
        <w:t>knowledge</w:t>
      </w:r>
      <w:proofErr w:type="spellEnd"/>
      <w:r>
        <w:t xml:space="preserve"> </w:t>
      </w:r>
      <w:proofErr w:type="spellStart"/>
      <w:r>
        <w:t>and</w:t>
      </w:r>
      <w:proofErr w:type="spellEnd"/>
      <w:r>
        <w:t xml:space="preserve"> </w:t>
      </w:r>
      <w:proofErr w:type="spellStart"/>
      <w:r>
        <w:t>skills</w:t>
      </w:r>
      <w:proofErr w:type="spellEnd"/>
      <w:r>
        <w:t xml:space="preserve"> </w:t>
      </w:r>
      <w:proofErr w:type="spellStart"/>
      <w:r>
        <w:t>already</w:t>
      </w:r>
      <w:proofErr w:type="spellEnd"/>
      <w:r>
        <w:t xml:space="preserve"> </w:t>
      </w:r>
      <w:proofErr w:type="spellStart"/>
      <w:r>
        <w:t>added</w:t>
      </w:r>
      <w:proofErr w:type="spellEnd"/>
      <w:r>
        <w:t xml:space="preserve"> (</w:t>
      </w:r>
      <w:proofErr w:type="spellStart"/>
      <w:r>
        <w:t>Figure</w:t>
      </w:r>
      <w:proofErr w:type="spellEnd"/>
      <w:r>
        <w:t xml:space="preserve"> 17), transversal </w:t>
      </w:r>
      <w:proofErr w:type="spellStart"/>
      <w:r>
        <w:t>skills</w:t>
      </w:r>
      <w:proofErr w:type="spellEnd"/>
      <w:r>
        <w:t xml:space="preserve"> </w:t>
      </w:r>
      <w:del w:id="115" w:author="Estefanía Aguilar Moreno" w:date="2020-11-04T17:15:00Z">
        <w:r w:rsidDel="00B93DC4">
          <w:delText xml:space="preserve">view </w:delText>
        </w:r>
      </w:del>
      <w:proofErr w:type="spellStart"/>
      <w:ins w:id="116" w:author="Estefanía Aguilar Moreno" w:date="2020-11-04T17:15:00Z">
        <w:r>
          <w:t>required</w:t>
        </w:r>
        <w:proofErr w:type="spellEnd"/>
        <w:r>
          <w:t xml:space="preserve"> </w:t>
        </w:r>
      </w:ins>
      <w:r>
        <w:t>(</w:t>
      </w:r>
      <w:proofErr w:type="spellStart"/>
      <w:r>
        <w:t>Figure</w:t>
      </w:r>
      <w:proofErr w:type="spellEnd"/>
      <w:r>
        <w:t xml:space="preserve"> 19) </w:t>
      </w:r>
      <w:proofErr w:type="spellStart"/>
      <w:r>
        <w:t>and</w:t>
      </w:r>
      <w:proofErr w:type="spellEnd"/>
      <w:r>
        <w:t xml:space="preserve"> </w:t>
      </w:r>
      <w:proofErr w:type="spellStart"/>
      <w:r>
        <w:t>Specific</w:t>
      </w:r>
      <w:proofErr w:type="spellEnd"/>
      <w:r>
        <w:t xml:space="preserve"> </w:t>
      </w:r>
      <w:proofErr w:type="spellStart"/>
      <w:r>
        <w:t>information</w:t>
      </w:r>
      <w:proofErr w:type="spellEnd"/>
      <w:r>
        <w:t xml:space="preserve"> (</w:t>
      </w:r>
      <w:proofErr w:type="spellStart"/>
      <w:r>
        <w:t>Figure</w:t>
      </w:r>
      <w:proofErr w:type="spellEnd"/>
      <w:r>
        <w:t xml:space="preserve"> 20). </w:t>
      </w:r>
    </w:p>
    <w:p w14:paraId="6F5E774C" w14:textId="77777777" w:rsidR="008F4E7B" w:rsidRDefault="008F4E7B" w:rsidP="008F4E7B">
      <w:pPr>
        <w:spacing w:after="240"/>
      </w:pPr>
    </w:p>
    <w:p w14:paraId="16139766" w14:textId="77777777" w:rsidR="008F4E7B" w:rsidRDefault="008F4E7B" w:rsidP="008F4E7B">
      <w:pPr>
        <w:keepNext/>
        <w:spacing w:after="240"/>
        <w:jc w:val="center"/>
      </w:pPr>
      <w:r w:rsidRPr="00474C2C">
        <w:rPr>
          <w:noProof/>
        </w:rPr>
        <mc:AlternateContent>
          <mc:Choice Requires="wpg">
            <w:drawing>
              <wp:anchor distT="0" distB="0" distL="114300" distR="114300" simplePos="0" relativeHeight="251694080" behindDoc="0" locked="0" layoutInCell="1" allowOverlap="1" wp14:anchorId="521D3EB0" wp14:editId="46FAC8C5">
                <wp:simplePos x="0" y="0"/>
                <wp:positionH relativeFrom="column">
                  <wp:posOffset>4165600</wp:posOffset>
                </wp:positionH>
                <wp:positionV relativeFrom="paragraph">
                  <wp:posOffset>230505</wp:posOffset>
                </wp:positionV>
                <wp:extent cx="211455" cy="279400"/>
                <wp:effectExtent l="0" t="0" r="4445" b="0"/>
                <wp:wrapNone/>
                <wp:docPr id="232" name="Group 30"/>
                <wp:cNvGraphicFramePr/>
                <a:graphic xmlns:a="http://schemas.openxmlformats.org/drawingml/2006/main">
                  <a:graphicData uri="http://schemas.microsoft.com/office/word/2010/wordprocessingGroup">
                    <wpg:wgp>
                      <wpg:cNvGrpSpPr/>
                      <wpg:grpSpPr>
                        <a:xfrm>
                          <a:off x="0" y="0"/>
                          <a:ext cx="211455" cy="279400"/>
                          <a:chOff x="-29710" y="78588"/>
                          <a:chExt cx="211516" cy="279400"/>
                        </a:xfrm>
                      </wpg:grpSpPr>
                      <wps:wsp>
                        <wps:cNvPr id="233"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5289DF49" w14:textId="77777777" w:rsidR="008F4E7B" w:rsidRPr="004B4205" w:rsidRDefault="008F4E7B" w:rsidP="008F4E7B">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Cuadro de texto 104"/>
                        <wps:cNvSpPr txBox="1"/>
                        <wps:spPr>
                          <a:xfrm>
                            <a:off x="-29710" y="78588"/>
                            <a:ext cx="211455" cy="279400"/>
                          </a:xfrm>
                          <a:prstGeom prst="rect">
                            <a:avLst/>
                          </a:prstGeom>
                          <a:noFill/>
                          <a:ln w="6350">
                            <a:noFill/>
                          </a:ln>
                        </wps:spPr>
                        <wps:txbx>
                          <w:txbxContent>
                            <w:p w14:paraId="0E47DDC5" w14:textId="77777777" w:rsidR="008F4E7B" w:rsidRPr="001B59F7" w:rsidRDefault="008F4E7B" w:rsidP="008F4E7B">
                              <w:pPr>
                                <w:rPr>
                                  <w:color w:val="FFFFFF" w:themeColor="background1"/>
                                  <w:sz w:val="18"/>
                                  <w:lang w:val="es-ES"/>
                                </w:rPr>
                              </w:pPr>
                              <w:r>
                                <w:rPr>
                                  <w:color w:val="FFFFFF" w:themeColor="background1"/>
                                  <w:sz w:val="18"/>
                                  <w:lang w:val="es-ES"/>
                                </w:rPr>
                                <w:t>3</w:t>
                              </w:r>
                            </w:p>
                            <w:p w14:paraId="761397C5" w14:textId="77777777" w:rsidR="008F4E7B" w:rsidRDefault="008F4E7B" w:rsidP="008F4E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1D3EB0" id="_x0000_s1178" style="position:absolute;left:0;text-align:left;margin-left:328pt;margin-top:18.15pt;width:16.65pt;height:22pt;z-index:251694080;mso-width-relative:margin;mso-height-relative:margin" coordorigin="-29710,78588" coordsize="211516,2794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">
                <v:oval id="Elipse 103" o:spid="_x0000_s1179"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" fillcolor="#ffc000" stroked="f">
                  <v:shadow on="t" color="black" opacity="22937f" origin=",.5" offset="0,.63889mm"/>
                  <v:textbox>
                    <w:txbxContent>
                      <w:p w14:paraId="5289DF49" w14:textId="77777777" w:rsidR="008F4E7B" w:rsidRPr="004B4205" w:rsidRDefault="008F4E7B" w:rsidP="008F4E7B">
                        <w:pPr>
                          <w:jc w:val="center"/>
                          <w:rPr>
                            <w:color w:val="404040" w:themeColor="text1" w:themeTint="BF"/>
                            <w:sz w:val="22"/>
                          </w:rPr>
                        </w:pPr>
                      </w:p>
                    </w:txbxContent>
                  </v:textbox>
                </v:oval>
                <v:shape id="Cuadro de texto 104" o:spid="_x0000_s1180" type="#_x0000_t202" style="position:absolute;left:-29710;top:78588;width:211455;height:2794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Fa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" filled="f" stroked="f" strokeweight=".5pt">
                  <v:textbox>
                    <w:txbxContent>
                      <w:p w14:paraId="0E47DDC5" w14:textId="77777777" w:rsidR="008F4E7B" w:rsidRPr="001B59F7" w:rsidRDefault="008F4E7B" w:rsidP="008F4E7B">
                        <w:pPr>
                          <w:rPr>
                            <w:color w:val="FFFFFF" w:themeColor="background1"/>
                            <w:sz w:val="18"/>
                            <w:lang w:val="es-ES"/>
                          </w:rPr>
                        </w:pPr>
                        <w:r>
                          <w:rPr>
                            <w:color w:val="FFFFFF" w:themeColor="background1"/>
                            <w:sz w:val="18"/>
                            <w:lang w:val="es-ES"/>
                          </w:rPr>
                          <w:t>3</w:t>
                        </w:r>
                      </w:p>
                      <w:p w14:paraId="761397C5" w14:textId="77777777" w:rsidR="008F4E7B" w:rsidRDefault="008F4E7B" w:rsidP="008F4E7B"/>
                    </w:txbxContent>
                  </v:textbox>
                </v:shape>
              </v:group>
            </w:pict>
          </mc:Fallback>
        </mc:AlternateContent>
      </w:r>
      <w:r w:rsidRPr="00474C2C">
        <w:rPr>
          <w:noProof/>
        </w:rPr>
        <mc:AlternateContent>
          <mc:Choice Requires="wpg">
            <w:drawing>
              <wp:anchor distT="0" distB="0" distL="114300" distR="114300" simplePos="0" relativeHeight="251693056" behindDoc="0" locked="0" layoutInCell="1" allowOverlap="1" wp14:anchorId="1DF4F773" wp14:editId="59C5AE00">
                <wp:simplePos x="0" y="0"/>
                <wp:positionH relativeFrom="column">
                  <wp:posOffset>5138843</wp:posOffset>
                </wp:positionH>
                <wp:positionV relativeFrom="paragraph">
                  <wp:posOffset>1153583</wp:posOffset>
                </wp:positionV>
                <wp:extent cx="211455" cy="231140"/>
                <wp:effectExtent l="0" t="0" r="4445" b="0"/>
                <wp:wrapNone/>
                <wp:docPr id="229" name="Group 27"/>
                <wp:cNvGraphicFramePr/>
                <a:graphic xmlns:a="http://schemas.openxmlformats.org/drawingml/2006/main">
                  <a:graphicData uri="http://schemas.microsoft.com/office/word/2010/wordprocessingGroup">
                    <wpg:wgp>
                      <wpg:cNvGrpSpPr/>
                      <wpg:grpSpPr>
                        <a:xfrm>
                          <a:off x="0" y="0"/>
                          <a:ext cx="211455" cy="231140"/>
                          <a:chOff x="-29710" y="78588"/>
                          <a:chExt cx="211516" cy="231626"/>
                        </a:xfrm>
                      </wpg:grpSpPr>
                      <wps:wsp>
                        <wps:cNvPr id="230"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68B24C29" w14:textId="77777777" w:rsidR="008F4E7B" w:rsidRPr="004B4205" w:rsidRDefault="008F4E7B" w:rsidP="008F4E7B">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Cuadro de texto 104"/>
                        <wps:cNvSpPr txBox="1"/>
                        <wps:spPr>
                          <a:xfrm>
                            <a:off x="-29710" y="78588"/>
                            <a:ext cx="211516" cy="231626"/>
                          </a:xfrm>
                          <a:prstGeom prst="rect">
                            <a:avLst/>
                          </a:prstGeom>
                          <a:noFill/>
                          <a:ln w="6350">
                            <a:noFill/>
                          </a:ln>
                        </wps:spPr>
                        <wps:txbx>
                          <w:txbxContent>
                            <w:p w14:paraId="1B20BACE" w14:textId="77777777" w:rsidR="008F4E7B" w:rsidRPr="001B59F7" w:rsidRDefault="008F4E7B" w:rsidP="008F4E7B">
                              <w:pPr>
                                <w:rPr>
                                  <w:color w:val="FFFFFF" w:themeColor="background1"/>
                                  <w:sz w:val="18"/>
                                  <w:lang w:val="es-ES"/>
                                </w:rPr>
                              </w:pPr>
                              <w:r>
                                <w:rPr>
                                  <w:color w:val="FFFFFF" w:themeColor="background1"/>
                                  <w:sz w:val="1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F4F773" id="_x0000_s1181" style="position:absolute;left:0;text-align:left;margin-left:404.65pt;margin-top:90.85pt;width:16.65pt;height:18.2pt;z-index:251693056;mso-width-relative:margin;mso-height-relative:margin" coordorigin="-29710,78588" coordsize="211516,2316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">
                <v:oval id="Elipse 103" o:spid="_x0000_s1182"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" fillcolor="#ffc000" stroked="f">
                  <v:shadow on="t" color="black" opacity="22937f" origin=",.5" offset="0,.63889mm"/>
                  <v:textbox>
                    <w:txbxContent>
                      <w:p w14:paraId="68B24C29" w14:textId="77777777" w:rsidR="008F4E7B" w:rsidRPr="004B4205" w:rsidRDefault="008F4E7B" w:rsidP="008F4E7B">
                        <w:pPr>
                          <w:jc w:val="center"/>
                          <w:rPr>
                            <w:color w:val="404040" w:themeColor="text1" w:themeTint="BF"/>
                            <w:sz w:val="22"/>
                          </w:rPr>
                        </w:pPr>
                      </w:p>
                    </w:txbxContent>
                  </v:textbox>
                </v:oval>
                <v:shape id="Cuadro de texto 104" o:spid="_x0000_s1183" type="#_x0000_t202" style="position:absolute;left:-29710;top:78588;width:211516;height:231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" filled="f" stroked="f" strokeweight=".5pt">
                  <v:textbox>
                    <w:txbxContent>
                      <w:p w14:paraId="1B20BACE" w14:textId="77777777" w:rsidR="008F4E7B" w:rsidRPr="001B59F7" w:rsidRDefault="008F4E7B" w:rsidP="008F4E7B">
                        <w:pPr>
                          <w:rPr>
                            <w:color w:val="FFFFFF" w:themeColor="background1"/>
                            <w:sz w:val="18"/>
                            <w:lang w:val="es-ES"/>
                          </w:rPr>
                        </w:pPr>
                        <w:r>
                          <w:rPr>
                            <w:color w:val="FFFFFF" w:themeColor="background1"/>
                            <w:sz w:val="18"/>
                            <w:lang w:val="es-ES"/>
                          </w:rPr>
                          <w:t>2</w:t>
                        </w:r>
                      </w:p>
                    </w:txbxContent>
                  </v:textbox>
                </v:shape>
              </v:group>
            </w:pict>
          </mc:Fallback>
        </mc:AlternateContent>
      </w:r>
      <w:r w:rsidRPr="00474C2C">
        <w:rPr>
          <w:noProof/>
        </w:rPr>
        <mc:AlternateContent>
          <mc:Choice Requires="wpg">
            <w:drawing>
              <wp:anchor distT="0" distB="0" distL="114300" distR="114300" simplePos="0" relativeHeight="251692032" behindDoc="0" locked="0" layoutInCell="1" allowOverlap="1" wp14:anchorId="0FB10AD2" wp14:editId="15F8E572">
                <wp:simplePos x="0" y="0"/>
                <wp:positionH relativeFrom="column">
                  <wp:posOffset>2700867</wp:posOffset>
                </wp:positionH>
                <wp:positionV relativeFrom="paragraph">
                  <wp:posOffset>733637</wp:posOffset>
                </wp:positionV>
                <wp:extent cx="211516" cy="206173"/>
                <wp:effectExtent l="0" t="0" r="4445" b="0"/>
                <wp:wrapNone/>
                <wp:docPr id="226" name="Group 24"/>
                <wp:cNvGraphicFramePr/>
                <a:graphic xmlns:a="http://schemas.openxmlformats.org/drawingml/2006/main">
                  <a:graphicData uri="http://schemas.microsoft.com/office/word/2010/wordprocessingGroup">
                    <wpg:wgp>
                      <wpg:cNvGrpSpPr/>
                      <wpg:grpSpPr>
                        <a:xfrm>
                          <a:off x="0" y="0"/>
                          <a:ext cx="211516" cy="206173"/>
                          <a:chOff x="-29710" y="78588"/>
                          <a:chExt cx="211516" cy="206173"/>
                        </a:xfrm>
                      </wpg:grpSpPr>
                      <wps:wsp>
                        <wps:cNvPr id="227"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51AB389E" w14:textId="77777777" w:rsidR="008F4E7B" w:rsidRPr="004B4205" w:rsidRDefault="008F4E7B" w:rsidP="008F4E7B">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Cuadro de texto 104"/>
                        <wps:cNvSpPr txBox="1"/>
                        <wps:spPr>
                          <a:xfrm>
                            <a:off x="-29710" y="78588"/>
                            <a:ext cx="202565" cy="203200"/>
                          </a:xfrm>
                          <a:prstGeom prst="rect">
                            <a:avLst/>
                          </a:prstGeom>
                          <a:noFill/>
                          <a:ln w="6350">
                            <a:noFill/>
                          </a:ln>
                        </wps:spPr>
                        <wps:txbx>
                          <w:txbxContent>
                            <w:p w14:paraId="30A7DFB0" w14:textId="77777777" w:rsidR="008F4E7B" w:rsidRPr="00F14E9D" w:rsidRDefault="008F4E7B" w:rsidP="008F4E7B">
                              <w:pPr>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B10AD2" id="_x0000_s1184" style="position:absolute;left:0;text-align:left;margin-left:212.65pt;margin-top:57.75pt;width:16.65pt;height:16.25pt;z-index:251692032;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">
                <v:oval id="Elipse 103" o:spid="_x0000_s1185"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" fillcolor="#ffc000" stroked="f">
                  <v:shadow on="t" color="black" opacity="22937f" origin=",.5" offset="0,.63889mm"/>
                  <v:textbox>
                    <w:txbxContent>
                      <w:p w14:paraId="51AB389E" w14:textId="77777777" w:rsidR="008F4E7B" w:rsidRPr="004B4205" w:rsidRDefault="008F4E7B" w:rsidP="008F4E7B">
                        <w:pPr>
                          <w:jc w:val="center"/>
                          <w:rPr>
                            <w:color w:val="404040" w:themeColor="text1" w:themeTint="BF"/>
                            <w:sz w:val="22"/>
                          </w:rPr>
                        </w:pPr>
                      </w:p>
                    </w:txbxContent>
                  </v:textbox>
                </v:oval>
                <v:shape id="Cuadro de texto 104" o:spid="_x0000_s1186"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" filled="f" stroked="f" strokeweight=".5pt">
                  <v:textbox>
                    <w:txbxContent>
                      <w:p w14:paraId="30A7DFB0" w14:textId="77777777" w:rsidR="008F4E7B" w:rsidRPr="00F14E9D" w:rsidRDefault="008F4E7B" w:rsidP="008F4E7B">
                        <w:pPr>
                          <w:rPr>
                            <w:color w:val="FFFFFF" w:themeColor="background1"/>
                            <w:sz w:val="18"/>
                          </w:rPr>
                        </w:pPr>
                        <w:r w:rsidRPr="00F14E9D">
                          <w:rPr>
                            <w:color w:val="FFFFFF" w:themeColor="background1"/>
                            <w:sz w:val="18"/>
                          </w:rPr>
                          <w:t>1</w:t>
                        </w:r>
                      </w:p>
                    </w:txbxContent>
                  </v:textbox>
                </v:shape>
              </v:group>
            </w:pict>
          </mc:Fallback>
        </mc:AlternateContent>
      </w:r>
      <w:r>
        <w:rPr>
          <w:noProof/>
        </w:rPr>
        <w:drawing>
          <wp:inline distT="0" distB="0" distL="0" distR="0" wp14:anchorId="08870103" wp14:editId="3E3E8537">
            <wp:extent cx="4969789" cy="1849120"/>
            <wp:effectExtent l="0" t="0" r="0" b="50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69789" cy="1849120"/>
                    </a:xfrm>
                    <a:prstGeom prst="rect">
                      <a:avLst/>
                    </a:prstGeom>
                  </pic:spPr>
                </pic:pic>
              </a:graphicData>
            </a:graphic>
          </wp:inline>
        </w:drawing>
      </w:r>
    </w:p>
    <w:p w14:paraId="08A3D00B" w14:textId="1736A887" w:rsidR="008F4E7B" w:rsidRDefault="008F4E7B" w:rsidP="008F4E7B">
      <w:pPr>
        <w:pStyle w:val="Caption"/>
        <w:jc w:val="center"/>
      </w:pPr>
      <w:proofErr w:type="spellStart"/>
      <w:r>
        <w:t>Figure</w:t>
      </w:r>
      <w:proofErr w:type="spellEnd"/>
      <w:r>
        <w:t xml:space="preserve"> </w:t>
      </w:r>
      <w:r>
        <w:fldChar w:fldCharType="begin"/>
      </w:r>
      <w:r>
        <w:instrText xml:space="preserve"> SEQ Figure \* ARABIC </w:instrText>
      </w:r>
      <w:r>
        <w:fldChar w:fldCharType="separate"/>
      </w:r>
      <w:r w:rsidR="00DE728A">
        <w:rPr>
          <w:noProof/>
        </w:rPr>
        <w:t>15</w:t>
      </w:r>
      <w:r>
        <w:fldChar w:fldCharType="end"/>
      </w:r>
      <w:r>
        <w:t xml:space="preserve">. </w:t>
      </w:r>
      <w:r w:rsidRPr="009A3371">
        <w:t xml:space="preserve">General </w:t>
      </w:r>
      <w:proofErr w:type="spellStart"/>
      <w:r w:rsidRPr="009A3371">
        <w:t>information</w:t>
      </w:r>
      <w:proofErr w:type="spellEnd"/>
      <w:r w:rsidRPr="009A3371">
        <w:t xml:space="preserve"> for a JO</w:t>
      </w:r>
    </w:p>
    <w:p w14:paraId="0F70DB04" w14:textId="77777777" w:rsidR="008F4E7B" w:rsidRDefault="008F4E7B" w:rsidP="008F4E7B">
      <w:pPr>
        <w:spacing w:after="240"/>
      </w:pPr>
      <w:proofErr w:type="spellStart"/>
      <w:r>
        <w:t>Figure</w:t>
      </w:r>
      <w:proofErr w:type="spellEnd"/>
      <w:r>
        <w:t xml:space="preserve"> 15 </w:t>
      </w:r>
      <w:proofErr w:type="spellStart"/>
      <w:r>
        <w:t>contains</w:t>
      </w:r>
      <w:proofErr w:type="spellEnd"/>
      <w:r>
        <w:t xml:space="preserve"> </w:t>
      </w:r>
      <w:proofErr w:type="spellStart"/>
      <w:r>
        <w:t>the</w:t>
      </w:r>
      <w:proofErr w:type="spellEnd"/>
      <w:r>
        <w:t xml:space="preserve"> </w:t>
      </w:r>
      <w:proofErr w:type="spellStart"/>
      <w:r>
        <w:t>fields</w:t>
      </w:r>
      <w:proofErr w:type="spellEnd"/>
      <w:r>
        <w:t xml:space="preserve"> to </w:t>
      </w:r>
      <w:proofErr w:type="spellStart"/>
      <w:r>
        <w:t>introduce</w:t>
      </w:r>
      <w:proofErr w:type="spellEnd"/>
      <w:r>
        <w:t xml:space="preserve"> general </w:t>
      </w:r>
      <w:proofErr w:type="spellStart"/>
      <w:r>
        <w:t>information</w:t>
      </w:r>
      <w:proofErr w:type="spellEnd"/>
      <w:r>
        <w:t xml:space="preserve"> </w:t>
      </w:r>
      <w:proofErr w:type="spellStart"/>
      <w:r>
        <w:t>about</w:t>
      </w:r>
      <w:proofErr w:type="spellEnd"/>
      <w:r>
        <w:t xml:space="preserve"> a JO. ‘</w:t>
      </w:r>
      <w:proofErr w:type="spellStart"/>
      <w:r>
        <w:t>Title</w:t>
      </w:r>
      <w:proofErr w:type="spellEnd"/>
      <w:r>
        <w:t xml:space="preserve">’ </w:t>
      </w:r>
      <w:proofErr w:type="spellStart"/>
      <w:r>
        <w:t>and</w:t>
      </w:r>
      <w:proofErr w:type="spellEnd"/>
      <w:r>
        <w:t xml:space="preserve"> ‘</w:t>
      </w:r>
      <w:proofErr w:type="spellStart"/>
      <w:r>
        <w:t>Description</w:t>
      </w:r>
      <w:proofErr w:type="spellEnd"/>
      <w:r>
        <w:t xml:space="preserve">’ </w:t>
      </w:r>
      <w:proofErr w:type="spellStart"/>
      <w:r>
        <w:t>are</w:t>
      </w:r>
      <w:proofErr w:type="spellEnd"/>
      <w:r>
        <w:t xml:space="preserve"> </w:t>
      </w:r>
      <w:proofErr w:type="spellStart"/>
      <w:r>
        <w:t>free</w:t>
      </w:r>
      <w:proofErr w:type="spellEnd"/>
      <w:r>
        <w:t xml:space="preserve"> text </w:t>
      </w:r>
      <w:proofErr w:type="spellStart"/>
      <w:r>
        <w:t>fields</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domain</w:t>
      </w:r>
      <w:proofErr w:type="spellEnd"/>
      <w:r>
        <w:t xml:space="preserve">’ box (1) </w:t>
      </w:r>
      <w:proofErr w:type="spellStart"/>
      <w:r>
        <w:t>contains</w:t>
      </w:r>
      <w:proofErr w:type="spellEnd"/>
      <w:r>
        <w:t xml:space="preserve"> a </w:t>
      </w:r>
      <w:proofErr w:type="spellStart"/>
      <w:r>
        <w:t>list</w:t>
      </w:r>
      <w:proofErr w:type="spellEnd"/>
      <w:r>
        <w:t xml:space="preserve"> of </w:t>
      </w:r>
      <w:proofErr w:type="spellStart"/>
      <w:r>
        <w:t>the</w:t>
      </w:r>
      <w:proofErr w:type="spellEnd"/>
      <w:r>
        <w:t xml:space="preserve"> </w:t>
      </w:r>
      <w:proofErr w:type="spellStart"/>
      <w:r>
        <w:t>Fields</w:t>
      </w:r>
      <w:proofErr w:type="spellEnd"/>
      <w:r>
        <w:t xml:space="preserve"> of </w:t>
      </w:r>
      <w:proofErr w:type="spellStart"/>
      <w:r>
        <w:t>Education</w:t>
      </w:r>
      <w:proofErr w:type="spellEnd"/>
      <w:r>
        <w:t xml:space="preserve"> </w:t>
      </w:r>
      <w:proofErr w:type="spellStart"/>
      <w:r>
        <w:t>and</w:t>
      </w:r>
      <w:proofErr w:type="spellEnd"/>
      <w:r>
        <w:t xml:space="preserve"> </w:t>
      </w:r>
      <w:proofErr w:type="spellStart"/>
      <w:r>
        <w:t>Training</w:t>
      </w:r>
      <w:proofErr w:type="spellEnd"/>
      <w:r>
        <w:t xml:space="preserve"> </w:t>
      </w:r>
      <w:proofErr w:type="spellStart"/>
      <w:r>
        <w:t>by</w:t>
      </w:r>
      <w:proofErr w:type="spellEnd"/>
      <w:r>
        <w:t xml:space="preserve"> </w:t>
      </w:r>
      <w:hyperlink r:id="rId34">
        <w:proofErr w:type="spellStart"/>
        <w:r>
          <w:rPr>
            <w:color w:val="0000FF"/>
            <w:u w:val="single"/>
          </w:rPr>
          <w:t>UNESCO’s</w:t>
        </w:r>
        <w:proofErr w:type="spellEnd"/>
        <w:r>
          <w:rPr>
            <w:color w:val="0000FF"/>
            <w:u w:val="single"/>
          </w:rPr>
          <w:t xml:space="preserve"> ISCED-F</w:t>
        </w:r>
      </w:hyperlink>
      <w:r>
        <w:t xml:space="preserve">. </w:t>
      </w:r>
      <w:proofErr w:type="spellStart"/>
      <w:r>
        <w:t>Type</w:t>
      </w:r>
      <w:proofErr w:type="spellEnd"/>
      <w:r>
        <w:t xml:space="preserve"> to </w:t>
      </w:r>
      <w:proofErr w:type="spellStart"/>
      <w:r>
        <w:t>search</w:t>
      </w:r>
      <w:proofErr w:type="spellEnd"/>
      <w:r>
        <w:t xml:space="preserve"> </w:t>
      </w:r>
      <w:proofErr w:type="spellStart"/>
      <w:r>
        <w:t>by</w:t>
      </w:r>
      <w:proofErr w:type="spellEnd"/>
      <w:r>
        <w:t xml:space="preserve"> </w:t>
      </w:r>
      <w:proofErr w:type="spellStart"/>
      <w:r>
        <w:t>name</w:t>
      </w:r>
      <w:proofErr w:type="spellEnd"/>
      <w:r>
        <w:t xml:space="preserve"> of </w:t>
      </w:r>
      <w:proofErr w:type="spellStart"/>
      <w:r>
        <w:t>the</w:t>
      </w:r>
      <w:proofErr w:type="spellEnd"/>
      <w:r>
        <w:t xml:space="preserve"> </w:t>
      </w:r>
      <w:proofErr w:type="spellStart"/>
      <w:r>
        <w:t>Application</w:t>
      </w:r>
      <w:proofErr w:type="spellEnd"/>
      <w:r>
        <w:t xml:space="preserve"> </w:t>
      </w:r>
      <w:proofErr w:type="spellStart"/>
      <w:r>
        <w:t>domain</w:t>
      </w:r>
      <w:proofErr w:type="spellEnd"/>
      <w:r>
        <w:t xml:space="preserve"> </w:t>
      </w:r>
      <w:proofErr w:type="spellStart"/>
      <w:r>
        <w:t>and</w:t>
      </w:r>
      <w:proofErr w:type="spellEnd"/>
      <w:r>
        <w:t xml:space="preserve"> </w:t>
      </w:r>
      <w:proofErr w:type="spellStart"/>
      <w:r>
        <w:t>select</w:t>
      </w:r>
      <w:proofErr w:type="spellEnd"/>
      <w:r>
        <w:t xml:space="preserve"> </w:t>
      </w:r>
      <w:proofErr w:type="spellStart"/>
      <w:r>
        <w:t>the</w:t>
      </w:r>
      <w:proofErr w:type="spellEnd"/>
      <w:r>
        <w:t xml:space="preserve"> most </w:t>
      </w:r>
      <w:proofErr w:type="spellStart"/>
      <w:r>
        <w:t>suitable</w:t>
      </w:r>
      <w:proofErr w:type="spellEnd"/>
      <w:r>
        <w:t xml:space="preserve"> </w:t>
      </w:r>
      <w:proofErr w:type="spellStart"/>
      <w:r>
        <w:t>one</w:t>
      </w:r>
      <w:proofErr w:type="spellEnd"/>
      <w:r>
        <w:t xml:space="preserve">(s). </w:t>
      </w:r>
      <w:proofErr w:type="spellStart"/>
      <w:r>
        <w:t>The</w:t>
      </w:r>
      <w:proofErr w:type="spellEnd"/>
      <w:r>
        <w:t xml:space="preserve"> EQF box (2) </w:t>
      </w:r>
      <w:proofErr w:type="spellStart"/>
      <w:r>
        <w:t>represents</w:t>
      </w:r>
      <w:proofErr w:type="spellEnd"/>
      <w:r>
        <w:t xml:space="preserve"> </w:t>
      </w:r>
      <w:proofErr w:type="spellStart"/>
      <w:r>
        <w:t>the</w:t>
      </w:r>
      <w:proofErr w:type="spellEnd"/>
      <w:r>
        <w:t xml:space="preserve"> EQF </w:t>
      </w:r>
      <w:proofErr w:type="spellStart"/>
      <w:r>
        <w:t>level</w:t>
      </w:r>
      <w:proofErr w:type="spellEnd"/>
      <w:r>
        <w:t xml:space="preserve"> </w:t>
      </w:r>
      <w:proofErr w:type="spellStart"/>
      <w:r>
        <w:t>required</w:t>
      </w:r>
      <w:proofErr w:type="spellEnd"/>
      <w:r>
        <w:t xml:space="preserve"> </w:t>
      </w:r>
      <w:proofErr w:type="spellStart"/>
      <w:r>
        <w:t>by</w:t>
      </w:r>
      <w:proofErr w:type="spellEnd"/>
      <w:r>
        <w:t xml:space="preserve"> </w:t>
      </w:r>
      <w:proofErr w:type="spellStart"/>
      <w:r>
        <w:t>this</w:t>
      </w:r>
      <w:proofErr w:type="spellEnd"/>
      <w:r>
        <w:t xml:space="preserve"> JO. </w:t>
      </w:r>
      <w:proofErr w:type="spellStart"/>
      <w:r>
        <w:t>Lastly</w:t>
      </w:r>
      <w:proofErr w:type="spellEnd"/>
      <w:r>
        <w:t xml:space="preserve">, </w:t>
      </w:r>
      <w:proofErr w:type="spellStart"/>
      <w:r>
        <w:t>the</w:t>
      </w:r>
      <w:proofErr w:type="spellEnd"/>
      <w:r>
        <w:t xml:space="preserve"> </w:t>
      </w:r>
      <w:proofErr w:type="spellStart"/>
      <w:r>
        <w:t>visibility</w:t>
      </w:r>
      <w:proofErr w:type="spellEnd"/>
      <w:r>
        <w:t xml:space="preserve"> </w:t>
      </w:r>
      <w:proofErr w:type="spellStart"/>
      <w:r>
        <w:t>switch</w:t>
      </w:r>
      <w:proofErr w:type="spellEnd"/>
      <w:r>
        <w:t xml:space="preserve"> (3) can be </w:t>
      </w:r>
      <w:proofErr w:type="spellStart"/>
      <w:r>
        <w:t>selected</w:t>
      </w:r>
      <w:proofErr w:type="spellEnd"/>
      <w:r>
        <w:t xml:space="preserve"> to </w:t>
      </w:r>
      <w:proofErr w:type="spellStart"/>
      <w:r>
        <w:t>make</w:t>
      </w:r>
      <w:proofErr w:type="spellEnd"/>
      <w:r>
        <w:t xml:space="preserve"> </w:t>
      </w:r>
      <w:proofErr w:type="spellStart"/>
      <w:r>
        <w:t>the</w:t>
      </w:r>
      <w:proofErr w:type="spellEnd"/>
      <w:r>
        <w:t xml:space="preserve"> </w:t>
      </w:r>
      <w:proofErr w:type="spellStart"/>
      <w:r>
        <w:t>offer</w:t>
      </w:r>
      <w:proofErr w:type="spellEnd"/>
      <w:r>
        <w:t xml:space="preserve"> </w:t>
      </w:r>
      <w:proofErr w:type="spellStart"/>
      <w:r>
        <w:t>public</w:t>
      </w:r>
      <w:proofErr w:type="spellEnd"/>
      <w:r>
        <w:t xml:space="preserve">. </w:t>
      </w:r>
      <w:proofErr w:type="spellStart"/>
      <w:r>
        <w:t>Note</w:t>
      </w:r>
      <w:proofErr w:type="spellEnd"/>
      <w:r>
        <w:t xml:space="preserve"> </w:t>
      </w:r>
      <w:proofErr w:type="spellStart"/>
      <w:r>
        <w:t>that</w:t>
      </w:r>
      <w:proofErr w:type="spellEnd"/>
      <w:r>
        <w:t xml:space="preserve"> </w:t>
      </w:r>
      <w:proofErr w:type="spellStart"/>
      <w:r>
        <w:t>draft</w:t>
      </w:r>
      <w:proofErr w:type="spellEnd"/>
      <w:r>
        <w:t xml:space="preserve"> (</w:t>
      </w:r>
      <w:proofErr w:type="spellStart"/>
      <w:r>
        <w:t>private</w:t>
      </w:r>
      <w:proofErr w:type="spellEnd"/>
      <w:r>
        <w:t xml:space="preserve">) </w:t>
      </w:r>
      <w:proofErr w:type="spellStart"/>
      <w:r>
        <w:t>offers</w:t>
      </w:r>
      <w:proofErr w:type="spellEnd"/>
      <w:r>
        <w:t xml:space="preserve"> </w:t>
      </w:r>
      <w:proofErr w:type="spellStart"/>
      <w:r>
        <w:t>are</w:t>
      </w:r>
      <w:proofErr w:type="spellEnd"/>
      <w:r>
        <w:t xml:space="preserve"> </w:t>
      </w:r>
      <w:proofErr w:type="spellStart"/>
      <w:r>
        <w:t>also</w:t>
      </w:r>
      <w:proofErr w:type="spellEnd"/>
      <w:r>
        <w:t xml:space="preserve"> visible to </w:t>
      </w:r>
      <w:proofErr w:type="spellStart"/>
      <w:r>
        <w:t>members</w:t>
      </w:r>
      <w:proofErr w:type="spellEnd"/>
      <w:r>
        <w:t xml:space="preserve"> of </w:t>
      </w:r>
      <w:proofErr w:type="spellStart"/>
      <w:r>
        <w:t>the</w:t>
      </w:r>
      <w:proofErr w:type="spellEnd"/>
      <w:r>
        <w:t xml:space="preserve"> </w:t>
      </w:r>
      <w:proofErr w:type="spellStart"/>
      <w:r>
        <w:t>same</w:t>
      </w:r>
      <w:proofErr w:type="spellEnd"/>
      <w:r>
        <w:t xml:space="preserve"> </w:t>
      </w:r>
      <w:proofErr w:type="spellStart"/>
      <w:r>
        <w:t>organization</w:t>
      </w:r>
      <w:proofErr w:type="spellEnd"/>
      <w:r>
        <w:t xml:space="preserve"> </w:t>
      </w:r>
      <w:proofErr w:type="spellStart"/>
      <w:r>
        <w:t>where</w:t>
      </w:r>
      <w:proofErr w:type="spellEnd"/>
      <w:r>
        <w:t xml:space="preserve"> </w:t>
      </w:r>
      <w:proofErr w:type="spellStart"/>
      <w:r>
        <w:t>the</w:t>
      </w:r>
      <w:proofErr w:type="spellEnd"/>
      <w:r>
        <w:t xml:space="preserve"> </w:t>
      </w:r>
      <w:proofErr w:type="spellStart"/>
      <w:r>
        <w:t>offer</w:t>
      </w:r>
      <w:proofErr w:type="spellEnd"/>
      <w:r>
        <w:t xml:space="preserve"> is </w:t>
      </w:r>
      <w:proofErr w:type="spellStart"/>
      <w:r>
        <w:t>saved</w:t>
      </w:r>
      <w:proofErr w:type="spellEnd"/>
      <w:r>
        <w:t xml:space="preserve">. </w:t>
      </w:r>
      <w:proofErr w:type="spellStart"/>
      <w:r>
        <w:t>under</w:t>
      </w:r>
      <w:proofErr w:type="spellEnd"/>
      <w:r>
        <w:t>.</w:t>
      </w:r>
    </w:p>
    <w:p w14:paraId="778ED196" w14:textId="77777777" w:rsidR="008F4E7B" w:rsidRPr="00BB1D1A" w:rsidRDefault="008F4E7B" w:rsidP="008F4E7B">
      <w:pPr>
        <w:spacing w:after="240"/>
        <w:rPr>
          <w:vanish/>
          <w:color w:val="666666"/>
          <w:specVanish/>
        </w:rPr>
      </w:pPr>
      <w:proofErr w:type="spellStart"/>
      <w:r>
        <w:t>Next</w:t>
      </w:r>
      <w:proofErr w:type="spellEnd"/>
      <w:r>
        <w:t xml:space="preserve"> </w:t>
      </w:r>
      <w:proofErr w:type="spellStart"/>
      <w:r>
        <w:t>section</w:t>
      </w:r>
      <w:proofErr w:type="spellEnd"/>
      <w:r>
        <w:t xml:space="preserve"> of </w:t>
      </w:r>
      <w:proofErr w:type="spellStart"/>
      <w:r>
        <w:t>the</w:t>
      </w:r>
      <w:proofErr w:type="spellEnd"/>
      <w:r>
        <w:t xml:space="preserve"> JO is ‘</w:t>
      </w:r>
      <w:proofErr w:type="spellStart"/>
      <w:r>
        <w:t>Knowledge</w:t>
      </w:r>
      <w:proofErr w:type="spellEnd"/>
      <w:r>
        <w:t xml:space="preserve"> </w:t>
      </w:r>
      <w:proofErr w:type="spellStart"/>
      <w:r>
        <w:t>required</w:t>
      </w:r>
      <w:proofErr w:type="spellEnd"/>
      <w:r>
        <w:t>’ (</w:t>
      </w:r>
      <w:proofErr w:type="spellStart"/>
      <w:r>
        <w:t>Figure</w:t>
      </w:r>
      <w:proofErr w:type="spellEnd"/>
      <w:r>
        <w:t xml:space="preserve"> 16). </w:t>
      </w:r>
      <w:proofErr w:type="spellStart"/>
      <w:r>
        <w:t>This</w:t>
      </w:r>
      <w:proofErr w:type="spellEnd"/>
      <w:r>
        <w:t xml:space="preserve"> </w:t>
      </w:r>
      <w:proofErr w:type="spellStart"/>
      <w:r>
        <w:t>section</w:t>
      </w:r>
      <w:proofErr w:type="spellEnd"/>
      <w:r>
        <w:t xml:space="preserve"> </w:t>
      </w:r>
      <w:proofErr w:type="spellStart"/>
      <w:r>
        <w:t>contains</w:t>
      </w:r>
      <w:proofErr w:type="spellEnd"/>
      <w:r>
        <w:t xml:space="preserve"> </w:t>
      </w:r>
      <w:proofErr w:type="spellStart"/>
      <w:r>
        <w:t>the</w:t>
      </w:r>
      <w:proofErr w:type="spellEnd"/>
      <w:r>
        <w:t xml:space="preserve"> </w:t>
      </w:r>
      <w:proofErr w:type="spellStart"/>
      <w:r>
        <w:t>Body</w:t>
      </w:r>
      <w:proofErr w:type="spellEnd"/>
      <w:r>
        <w:t xml:space="preserve"> of </w:t>
      </w:r>
      <w:proofErr w:type="spellStart"/>
      <w:r>
        <w:t>Knowledge</w:t>
      </w:r>
      <w:proofErr w:type="spellEnd"/>
      <w:r>
        <w:t xml:space="preserve"> </w:t>
      </w:r>
      <w:proofErr w:type="spellStart"/>
      <w:r>
        <w:t>interactive</w:t>
      </w:r>
      <w:proofErr w:type="spellEnd"/>
      <w:r>
        <w:t xml:space="preserve"> </w:t>
      </w:r>
      <w:proofErr w:type="spellStart"/>
      <w:r>
        <w:t>graphical</w:t>
      </w:r>
      <w:proofErr w:type="spellEnd"/>
      <w:r>
        <w:t xml:space="preserve"> </w:t>
      </w:r>
      <w:proofErr w:type="spellStart"/>
      <w:r>
        <w:t>and</w:t>
      </w:r>
      <w:proofErr w:type="spellEnd"/>
      <w:r>
        <w:t xml:space="preserve"> textual </w:t>
      </w:r>
      <w:proofErr w:type="spellStart"/>
      <w:r>
        <w:t>browser</w:t>
      </w:r>
      <w:proofErr w:type="spellEnd"/>
      <w:r>
        <w:t xml:space="preserve"> </w:t>
      </w:r>
      <w:proofErr w:type="spellStart"/>
      <w:r>
        <w:t>which</w:t>
      </w:r>
      <w:proofErr w:type="spellEnd"/>
      <w:r>
        <w:t xml:space="preserve"> is </w:t>
      </w:r>
      <w:proofErr w:type="spellStart"/>
      <w:r>
        <w:t>used</w:t>
      </w:r>
      <w:proofErr w:type="spellEnd"/>
      <w:r>
        <w:t xml:space="preserve"> to</w:t>
      </w:r>
    </w:p>
    <w:p w14:paraId="3D0B5CFB" w14:textId="77777777" w:rsidR="008F4E7B" w:rsidRPr="00BB1D1A" w:rsidRDefault="008F4E7B" w:rsidP="008F4E7B">
      <w:pPr>
        <w:pStyle w:val="Indiceentexto"/>
        <w:rPr>
          <w:vanish/>
          <w:specVanish/>
        </w:rPr>
      </w:pPr>
      <w:r>
        <w:t xml:space="preserve"> </w:t>
      </w:r>
      <w:bookmarkStart w:id="117" w:name="_Toc139972343"/>
      <w:bookmarkStart w:id="118" w:name="_Toc139972788"/>
      <w:r>
        <w:t>add required knowledge</w:t>
      </w:r>
      <w:bookmarkEnd w:id="117"/>
      <w:bookmarkEnd w:id="118"/>
    </w:p>
    <w:p w14:paraId="77FADBD4" w14:textId="77777777" w:rsidR="008F4E7B" w:rsidRPr="00BB1D1A" w:rsidRDefault="008F4E7B" w:rsidP="008F4E7B">
      <w:pPr>
        <w:spacing w:after="240"/>
        <w:rPr>
          <w:vanish/>
          <w:color w:val="666666"/>
          <w:specVanish/>
        </w:rPr>
      </w:pPr>
      <w:r>
        <w:t xml:space="preserve"> </w:t>
      </w:r>
      <w:proofErr w:type="spellStart"/>
      <w:r>
        <w:t>and</w:t>
      </w:r>
      <w:proofErr w:type="spellEnd"/>
      <w:r>
        <w:t xml:space="preserve"> to </w:t>
      </w:r>
    </w:p>
    <w:p w14:paraId="6DD03B44" w14:textId="77777777" w:rsidR="008F4E7B" w:rsidRPr="00BB1D1A" w:rsidRDefault="008F4E7B" w:rsidP="008F4E7B">
      <w:pPr>
        <w:pStyle w:val="Indiceentexto"/>
        <w:rPr>
          <w:vanish/>
          <w:specVanish/>
        </w:rPr>
      </w:pPr>
      <w:r>
        <w:t xml:space="preserve"> </w:t>
      </w:r>
      <w:bookmarkStart w:id="119" w:name="_Toc139972344"/>
      <w:bookmarkStart w:id="120" w:name="_Toc139972789"/>
      <w:r>
        <w:t>add required skills</w:t>
      </w:r>
      <w:bookmarkEnd w:id="119"/>
      <w:bookmarkEnd w:id="120"/>
    </w:p>
    <w:p w14:paraId="687E853B" w14:textId="77777777" w:rsidR="008F4E7B" w:rsidRPr="00BB1D1A" w:rsidRDefault="008F4E7B" w:rsidP="008F4E7B">
      <w:pPr>
        <w:spacing w:after="240"/>
        <w:rPr>
          <w:vanish/>
          <w:color w:val="666666"/>
          <w:specVanish/>
        </w:rPr>
      </w:pPr>
    </w:p>
    <w:p w14:paraId="58CA0711" w14:textId="77777777" w:rsidR="008F4E7B" w:rsidRPr="00BB1D1A" w:rsidRDefault="008F4E7B" w:rsidP="008F4E7B">
      <w:pPr>
        <w:spacing w:after="240"/>
        <w:rPr>
          <w:vanish/>
          <w:specVanish/>
        </w:rPr>
      </w:pPr>
      <w:r>
        <w:t xml:space="preserve"> .</w:t>
      </w:r>
    </w:p>
    <w:p w14:paraId="597E00D3" w14:textId="77777777" w:rsidR="008F4E7B" w:rsidRDefault="008F4E7B" w:rsidP="008F4E7B"/>
    <w:p w14:paraId="51F27CD6" w14:textId="77777777" w:rsidR="008F4E7B" w:rsidRPr="00BB1D1A" w:rsidRDefault="008F4E7B" w:rsidP="008F4E7B">
      <w:pPr>
        <w:spacing w:before="240"/>
        <w:rPr>
          <w:vanish/>
          <w:color w:val="666666"/>
          <w:specVanish/>
        </w:rPr>
      </w:pPr>
      <w:r>
        <w:t xml:space="preserve">To </w:t>
      </w:r>
    </w:p>
    <w:p w14:paraId="5EAC03F1" w14:textId="77777777" w:rsidR="008F4E7B" w:rsidRPr="00BB1D1A" w:rsidRDefault="008F4E7B" w:rsidP="008F4E7B">
      <w:pPr>
        <w:pStyle w:val="Indiceentexto"/>
        <w:spacing w:before="240"/>
        <w:rPr>
          <w:vanish/>
          <w:specVanish/>
        </w:rPr>
      </w:pPr>
      <w:r>
        <w:t xml:space="preserve"> </w:t>
      </w:r>
      <w:bookmarkStart w:id="121" w:name="_Toc139972345"/>
      <w:bookmarkStart w:id="122" w:name="_Toc139972790"/>
      <w:r>
        <w:t>find BoK concepts</w:t>
      </w:r>
      <w:bookmarkEnd w:id="121"/>
      <w:bookmarkEnd w:id="122"/>
    </w:p>
    <w:p w14:paraId="08202B77" w14:textId="77777777" w:rsidR="008F4E7B" w:rsidRDefault="008F4E7B" w:rsidP="008F4E7B">
      <w:pPr>
        <w:spacing w:before="240"/>
      </w:pPr>
      <w:r>
        <w:t xml:space="preserve"> , </w:t>
      </w:r>
      <w:proofErr w:type="spellStart"/>
      <w:r>
        <w:t>there</w:t>
      </w:r>
      <w:proofErr w:type="spellEnd"/>
      <w:r>
        <w:t xml:space="preserve"> </w:t>
      </w:r>
      <w:proofErr w:type="spellStart"/>
      <w:r>
        <w:t>are</w:t>
      </w:r>
      <w:proofErr w:type="spellEnd"/>
      <w:r>
        <w:t xml:space="preserve"> </w:t>
      </w:r>
      <w:proofErr w:type="spellStart"/>
      <w:r>
        <w:t>two</w:t>
      </w:r>
      <w:proofErr w:type="spellEnd"/>
      <w:r>
        <w:t xml:space="preserve"> </w:t>
      </w:r>
      <w:proofErr w:type="spellStart"/>
      <w:r>
        <w:t>options</w:t>
      </w:r>
      <w:proofErr w:type="spellEnd"/>
      <w:r>
        <w:t xml:space="preserve">: </w:t>
      </w:r>
      <w:proofErr w:type="spellStart"/>
      <w:r>
        <w:t>searching</w:t>
      </w:r>
      <w:proofErr w:type="spellEnd"/>
      <w:r>
        <w:t xml:space="preserve"> </w:t>
      </w:r>
      <w:proofErr w:type="spellStart"/>
      <w:r>
        <w:t>and</w:t>
      </w:r>
      <w:proofErr w:type="spellEnd"/>
      <w:r>
        <w:t xml:space="preserve"> </w:t>
      </w:r>
      <w:proofErr w:type="spellStart"/>
      <w:r>
        <w:t>browsing</w:t>
      </w:r>
      <w:proofErr w:type="spellEnd"/>
      <w:r>
        <w:t xml:space="preserve">. To </w:t>
      </w:r>
      <w:proofErr w:type="spellStart"/>
      <w:r>
        <w:t>search</w:t>
      </w:r>
      <w:proofErr w:type="spellEnd"/>
      <w:r>
        <w:t xml:space="preserve">, </w:t>
      </w:r>
      <w:proofErr w:type="spellStart"/>
      <w:r>
        <w:t>type</w:t>
      </w:r>
      <w:proofErr w:type="spellEnd"/>
      <w:r>
        <w:t xml:space="preserve"> </w:t>
      </w:r>
      <w:proofErr w:type="spellStart"/>
      <w:r>
        <w:t>your</w:t>
      </w:r>
      <w:proofErr w:type="spellEnd"/>
      <w:r>
        <w:t xml:space="preserve"> </w:t>
      </w:r>
      <w:proofErr w:type="spellStart"/>
      <w:r>
        <w:t>search</w:t>
      </w:r>
      <w:proofErr w:type="spellEnd"/>
      <w:r>
        <w:t xml:space="preserve"> </w:t>
      </w:r>
      <w:proofErr w:type="spellStart"/>
      <w:r>
        <w:t>term</w:t>
      </w:r>
      <w:proofErr w:type="spellEnd"/>
      <w:r>
        <w:t xml:space="preserve">(s) in </w:t>
      </w:r>
      <w:proofErr w:type="spellStart"/>
      <w:r>
        <w:t>the</w:t>
      </w:r>
      <w:proofErr w:type="spellEnd"/>
      <w:r>
        <w:t xml:space="preserve"> </w:t>
      </w:r>
      <w:proofErr w:type="spellStart"/>
      <w:r>
        <w:t>search</w:t>
      </w:r>
      <w:proofErr w:type="spellEnd"/>
      <w:r>
        <w:t xml:space="preserve"> box (1) to </w:t>
      </w:r>
      <w:proofErr w:type="spellStart"/>
      <w:r>
        <w:t>filter</w:t>
      </w:r>
      <w:proofErr w:type="spellEnd"/>
      <w:r>
        <w:t xml:space="preserve"> BoK </w:t>
      </w:r>
      <w:proofErr w:type="spellStart"/>
      <w:r>
        <w:t>concepts</w:t>
      </w:r>
      <w:proofErr w:type="spellEnd"/>
      <w:r>
        <w:t xml:space="preserve"> </w:t>
      </w:r>
      <w:proofErr w:type="spellStart"/>
      <w:r>
        <w:t>containing</w:t>
      </w:r>
      <w:proofErr w:type="spellEnd"/>
      <w:r>
        <w:t xml:space="preserve"> </w:t>
      </w:r>
      <w:proofErr w:type="spellStart"/>
      <w:r>
        <w:t>the</w:t>
      </w:r>
      <w:proofErr w:type="spellEnd"/>
      <w:r>
        <w:t xml:space="preserve"> text </w:t>
      </w:r>
      <w:proofErr w:type="spellStart"/>
      <w:r>
        <w:t>either</w:t>
      </w:r>
      <w:proofErr w:type="spellEnd"/>
      <w:r>
        <w:t xml:space="preserve"> in </w:t>
      </w:r>
      <w:proofErr w:type="spellStart"/>
      <w:r>
        <w:t>the</w:t>
      </w:r>
      <w:proofErr w:type="spellEnd"/>
      <w:r>
        <w:t xml:space="preserve"> </w:t>
      </w:r>
      <w:proofErr w:type="spellStart"/>
      <w:r>
        <w:t>name</w:t>
      </w:r>
      <w:proofErr w:type="spellEnd"/>
      <w:r>
        <w:t xml:space="preserve"> or in </w:t>
      </w:r>
      <w:proofErr w:type="spellStart"/>
      <w:r>
        <w:t>the</w:t>
      </w:r>
      <w:proofErr w:type="spellEnd"/>
      <w:r>
        <w:t xml:space="preserve"> </w:t>
      </w:r>
      <w:proofErr w:type="spellStart"/>
      <w:r>
        <w:t>description</w:t>
      </w:r>
      <w:proofErr w:type="spellEnd"/>
      <w:r>
        <w:t xml:space="preserve">; </w:t>
      </w:r>
      <w:proofErr w:type="spellStart"/>
      <w:r>
        <w:t>matching</w:t>
      </w:r>
      <w:proofErr w:type="spellEnd"/>
      <w:r>
        <w:t xml:space="preserve"> </w:t>
      </w:r>
      <w:proofErr w:type="spellStart"/>
      <w:r>
        <w:t>concepts</w:t>
      </w:r>
      <w:proofErr w:type="spellEnd"/>
      <w:r>
        <w:t xml:space="preserve"> </w:t>
      </w:r>
      <w:proofErr w:type="spellStart"/>
      <w:r>
        <w:t>are</w:t>
      </w:r>
      <w:proofErr w:type="spellEnd"/>
      <w:r>
        <w:t xml:space="preserve"> </w:t>
      </w:r>
      <w:proofErr w:type="spellStart"/>
      <w:r>
        <w:t>highlighted</w:t>
      </w:r>
      <w:proofErr w:type="spellEnd"/>
      <w:r>
        <w:t xml:space="preserve"> (2).</w:t>
      </w:r>
    </w:p>
    <w:p w14:paraId="553031D2" w14:textId="77777777" w:rsidR="008F4E7B" w:rsidRDefault="008F4E7B" w:rsidP="008F4E7B"/>
    <w:p w14:paraId="34F42AF8" w14:textId="77777777" w:rsidR="008F4E7B" w:rsidRPr="00BB1D1A" w:rsidRDefault="008F4E7B" w:rsidP="008F4E7B">
      <w:pPr>
        <w:rPr>
          <w:vanish/>
          <w:specVanish/>
        </w:rPr>
      </w:pPr>
      <w:r>
        <w:lastRenderedPageBreak/>
        <w:t xml:space="preserve">To </w:t>
      </w:r>
    </w:p>
    <w:p w14:paraId="1621323B" w14:textId="77777777" w:rsidR="008F4E7B" w:rsidRPr="00BB1D1A" w:rsidRDefault="008F4E7B" w:rsidP="008F4E7B">
      <w:pPr>
        <w:rPr>
          <w:vanish/>
          <w:specVanish/>
        </w:rPr>
      </w:pPr>
      <w:r>
        <w:t xml:space="preserve"> </w:t>
      </w:r>
      <w:proofErr w:type="spellStart"/>
      <w:r>
        <w:t>browse</w:t>
      </w:r>
      <w:proofErr w:type="spellEnd"/>
    </w:p>
    <w:p w14:paraId="1290B583" w14:textId="77777777" w:rsidR="008F4E7B" w:rsidRDefault="008F4E7B" w:rsidP="008F4E7B">
      <w:r>
        <w:t xml:space="preserve">, </w:t>
      </w:r>
      <w:proofErr w:type="spellStart"/>
      <w:r>
        <w:t>click</w:t>
      </w:r>
      <w:proofErr w:type="spellEnd"/>
      <w:r>
        <w:t xml:space="preserve"> on any part of </w:t>
      </w:r>
      <w:proofErr w:type="spellStart"/>
      <w:r>
        <w:t>the</w:t>
      </w:r>
      <w:proofErr w:type="spellEnd"/>
      <w:r>
        <w:t xml:space="preserve"> </w:t>
      </w:r>
      <w:proofErr w:type="spellStart"/>
      <w:r>
        <w:t>graphical</w:t>
      </w:r>
      <w:proofErr w:type="spellEnd"/>
      <w:r>
        <w:t xml:space="preserve"> BoK (2) </w:t>
      </w:r>
      <w:proofErr w:type="spellStart"/>
      <w:r>
        <w:t>and</w:t>
      </w:r>
      <w:proofErr w:type="spellEnd"/>
      <w:r>
        <w:t xml:space="preserve"> </w:t>
      </w:r>
      <w:proofErr w:type="spellStart"/>
      <w:r>
        <w:t>you</w:t>
      </w:r>
      <w:proofErr w:type="spellEnd"/>
      <w:r>
        <w:t xml:space="preserve"> </w:t>
      </w:r>
      <w:proofErr w:type="spellStart"/>
      <w:r>
        <w:t>will</w:t>
      </w:r>
      <w:proofErr w:type="spellEnd"/>
      <w:r>
        <w:t xml:space="preserve"> </w:t>
      </w:r>
      <w:proofErr w:type="spellStart"/>
      <w:r>
        <w:t>navigate</w:t>
      </w:r>
      <w:proofErr w:type="spellEnd"/>
      <w:r>
        <w:t xml:space="preserve"> </w:t>
      </w:r>
      <w:proofErr w:type="spellStart"/>
      <w:r>
        <w:t>through</w:t>
      </w:r>
      <w:proofErr w:type="spellEnd"/>
      <w:r>
        <w:t xml:space="preserve"> </w:t>
      </w:r>
      <w:proofErr w:type="spellStart"/>
      <w:r>
        <w:t>the</w:t>
      </w:r>
      <w:proofErr w:type="spellEnd"/>
      <w:r>
        <w:t xml:space="preserve"> </w:t>
      </w:r>
      <w:proofErr w:type="spellStart"/>
      <w:r>
        <w:t>concepts</w:t>
      </w:r>
      <w:proofErr w:type="spellEnd"/>
      <w:r>
        <w:t xml:space="preserve">. </w:t>
      </w:r>
      <w:proofErr w:type="spellStart"/>
      <w:r>
        <w:t>Alternatively</w:t>
      </w:r>
      <w:proofErr w:type="spellEnd"/>
      <w:r>
        <w:t xml:space="preserve">, </w:t>
      </w:r>
      <w:proofErr w:type="spellStart"/>
      <w:r>
        <w:t>you</w:t>
      </w:r>
      <w:proofErr w:type="spellEnd"/>
      <w:r>
        <w:t xml:space="preserve"> can </w:t>
      </w:r>
      <w:proofErr w:type="spellStart"/>
      <w:r>
        <w:t>also</w:t>
      </w:r>
      <w:proofErr w:type="spellEnd"/>
      <w:r>
        <w:t xml:space="preserve"> </w:t>
      </w:r>
      <w:proofErr w:type="spellStart"/>
      <w:r>
        <w:t>browse</w:t>
      </w:r>
      <w:proofErr w:type="spellEnd"/>
      <w:r>
        <w:t xml:space="preserve"> </w:t>
      </w:r>
      <w:proofErr w:type="spellStart"/>
      <w:r>
        <w:t>using</w:t>
      </w:r>
      <w:proofErr w:type="spellEnd"/>
      <w:r>
        <w:t xml:space="preserve"> </w:t>
      </w:r>
      <w:proofErr w:type="spellStart"/>
      <w:r>
        <w:t>the</w:t>
      </w:r>
      <w:proofErr w:type="spellEnd"/>
      <w:r>
        <w:t xml:space="preserve"> links in </w:t>
      </w:r>
      <w:proofErr w:type="spellStart"/>
      <w:r>
        <w:t>the</w:t>
      </w:r>
      <w:proofErr w:type="spellEnd"/>
      <w:r>
        <w:t xml:space="preserve"> textual </w:t>
      </w:r>
      <w:proofErr w:type="spellStart"/>
      <w:r>
        <w:t>view</w:t>
      </w:r>
      <w:proofErr w:type="spellEnd"/>
      <w:r>
        <w:t xml:space="preserve"> (3). </w:t>
      </w:r>
      <w:proofErr w:type="spellStart"/>
      <w:r>
        <w:t>Click</w:t>
      </w:r>
      <w:proofErr w:type="spellEnd"/>
      <w:r>
        <w:t xml:space="preserve"> on </w:t>
      </w:r>
      <w:proofErr w:type="spellStart"/>
      <w:r>
        <w:t>the</w:t>
      </w:r>
      <w:proofErr w:type="spellEnd"/>
      <w:r>
        <w:t xml:space="preserve"> ‘</w:t>
      </w:r>
      <w:proofErr w:type="spellStart"/>
      <w:r>
        <w:t>Details</w:t>
      </w:r>
      <w:proofErr w:type="spellEnd"/>
      <w:r>
        <w:t xml:space="preserve">’ </w:t>
      </w:r>
      <w:proofErr w:type="spellStart"/>
      <w:r>
        <w:t>link</w:t>
      </w:r>
      <w:proofErr w:type="spellEnd"/>
      <w:r>
        <w:t xml:space="preserve"> to </w:t>
      </w:r>
      <w:proofErr w:type="spellStart"/>
      <w:r>
        <w:t>see</w:t>
      </w:r>
      <w:proofErr w:type="spellEnd"/>
      <w:r>
        <w:t xml:space="preserve"> </w:t>
      </w:r>
      <w:proofErr w:type="spellStart"/>
      <w:r>
        <w:t>the</w:t>
      </w:r>
      <w:proofErr w:type="spellEnd"/>
      <w:r>
        <w:t xml:space="preserve"> full </w:t>
      </w:r>
      <w:proofErr w:type="spellStart"/>
      <w:r>
        <w:t>information</w:t>
      </w:r>
      <w:proofErr w:type="spellEnd"/>
      <w:r>
        <w:t xml:space="preserve"> of a </w:t>
      </w:r>
      <w:proofErr w:type="spellStart"/>
      <w:r>
        <w:t>concept</w:t>
      </w:r>
      <w:proofErr w:type="spellEnd"/>
      <w:r>
        <w:t xml:space="preserve">. </w:t>
      </w:r>
    </w:p>
    <w:p w14:paraId="54901F48" w14:textId="77777777" w:rsidR="008F4E7B" w:rsidRDefault="008F4E7B" w:rsidP="008F4E7B">
      <w:r>
        <w:rPr>
          <w:noProof/>
        </w:rPr>
        <mc:AlternateContent>
          <mc:Choice Requires="wps">
            <w:drawing>
              <wp:anchor distT="0" distB="0" distL="114300" distR="114300" simplePos="0" relativeHeight="251669504" behindDoc="0" locked="0" layoutInCell="1" hidden="0" allowOverlap="1" wp14:anchorId="7F896080" wp14:editId="54480051">
                <wp:simplePos x="0" y="0"/>
                <wp:positionH relativeFrom="column">
                  <wp:posOffset>177800</wp:posOffset>
                </wp:positionH>
                <wp:positionV relativeFrom="paragraph">
                  <wp:posOffset>3022600</wp:posOffset>
                </wp:positionV>
                <wp:extent cx="5733415" cy="12700"/>
                <wp:effectExtent l="0" t="0" r="0" b="0"/>
                <wp:wrapNone/>
                <wp:docPr id="176" name="Rectángulo 176"/>
                <wp:cNvGraphicFramePr/>
                <a:graphic xmlns:a="http://schemas.openxmlformats.org/drawingml/2006/main">
                  <a:graphicData uri="http://schemas.microsoft.com/office/word/2010/wordprocessingShape">
                    <wps:wsp>
                      <wps:cNvSpPr/>
                      <wps:spPr>
                        <a:xfrm>
                          <a:off x="2479293" y="3779683"/>
                          <a:ext cx="5733415" cy="635"/>
                        </a:xfrm>
                        <a:prstGeom prst="rect">
                          <a:avLst/>
                        </a:prstGeom>
                        <a:solidFill>
                          <a:srgbClr val="FFFFFF"/>
                        </a:solidFill>
                        <a:ln>
                          <a:noFill/>
                        </a:ln>
                      </wps:spPr>
                      <wps:txbx>
                        <w:txbxContent>
                          <w:p w14:paraId="333D380F" w14:textId="77777777" w:rsidR="008F4E7B" w:rsidRDefault="008F4E7B" w:rsidP="008F4E7B">
                            <w:pPr>
                              <w:spacing w:after="200" w:line="240" w:lineRule="auto"/>
                              <w:jc w:val="center"/>
                              <w:textDirection w:val="btLr"/>
                            </w:pPr>
                            <w:proofErr w:type="spellStart"/>
                            <w:r>
                              <w:rPr>
                                <w:rFonts w:ascii="Arial" w:eastAsia="Arial" w:hAnsi="Arial" w:cs="Arial"/>
                                <w:i/>
                                <w:color w:val="1F497D"/>
                                <w:sz w:val="18"/>
                              </w:rPr>
                              <w:t>Figure</w:t>
                            </w:r>
                            <w:proofErr w:type="spellEnd"/>
                            <w:r>
                              <w:rPr>
                                <w:rFonts w:ascii="Arial" w:eastAsia="Arial" w:hAnsi="Arial" w:cs="Arial"/>
                                <w:i/>
                                <w:color w:val="1F497D"/>
                                <w:sz w:val="18"/>
                              </w:rPr>
                              <w:t xml:space="preserve">  SEQ </w:t>
                            </w:r>
                            <w:proofErr w:type="spellStart"/>
                            <w:r>
                              <w:rPr>
                                <w:rFonts w:ascii="Arial" w:eastAsia="Arial" w:hAnsi="Arial" w:cs="Arial"/>
                                <w:i/>
                                <w:color w:val="1F497D"/>
                                <w:sz w:val="18"/>
                              </w:rPr>
                              <w:t>Figure</w:t>
                            </w:r>
                            <w:proofErr w:type="spellEnd"/>
                            <w:r>
                              <w:rPr>
                                <w:rFonts w:ascii="Arial" w:eastAsia="Arial" w:hAnsi="Arial" w:cs="Arial"/>
                                <w:i/>
                                <w:color w:val="1F497D"/>
                                <w:sz w:val="18"/>
                              </w:rPr>
                              <w:t xml:space="preserve"> \* ARABIC 9 </w:t>
                            </w:r>
                            <w:proofErr w:type="spellStart"/>
                            <w:r>
                              <w:rPr>
                                <w:rFonts w:ascii="Arial" w:eastAsia="Arial" w:hAnsi="Arial" w:cs="Arial"/>
                                <w:i/>
                                <w:color w:val="1F497D"/>
                                <w:sz w:val="18"/>
                              </w:rPr>
                              <w:t>Knowledge</w:t>
                            </w:r>
                            <w:proofErr w:type="spellEnd"/>
                            <w:r>
                              <w:rPr>
                                <w:rFonts w:ascii="Arial" w:eastAsia="Arial" w:hAnsi="Arial" w:cs="Arial"/>
                                <w:i/>
                                <w:color w:val="1F497D"/>
                                <w:sz w:val="18"/>
                              </w:rPr>
                              <w:t xml:space="preserve"> </w:t>
                            </w:r>
                            <w:proofErr w:type="spellStart"/>
                            <w:r>
                              <w:rPr>
                                <w:rFonts w:ascii="Arial" w:eastAsia="Arial" w:hAnsi="Arial" w:cs="Arial"/>
                                <w:i/>
                                <w:color w:val="1F497D"/>
                                <w:sz w:val="18"/>
                              </w:rPr>
                              <w:t>and</w:t>
                            </w:r>
                            <w:proofErr w:type="spellEnd"/>
                            <w:r>
                              <w:rPr>
                                <w:rFonts w:ascii="Arial" w:eastAsia="Arial" w:hAnsi="Arial" w:cs="Arial"/>
                                <w:i/>
                                <w:color w:val="1F497D"/>
                                <w:sz w:val="18"/>
                              </w:rPr>
                              <w:t xml:space="preserve"> </w:t>
                            </w:r>
                            <w:proofErr w:type="spellStart"/>
                            <w:r>
                              <w:rPr>
                                <w:rFonts w:ascii="Arial" w:eastAsia="Arial" w:hAnsi="Arial" w:cs="Arial"/>
                                <w:i/>
                                <w:color w:val="1F497D"/>
                                <w:sz w:val="18"/>
                              </w:rPr>
                              <w:t>skills</w:t>
                            </w:r>
                            <w:proofErr w:type="spellEnd"/>
                            <w:r>
                              <w:rPr>
                                <w:rFonts w:ascii="Arial" w:eastAsia="Arial" w:hAnsi="Arial" w:cs="Arial"/>
                                <w:i/>
                                <w:color w:val="1F497D"/>
                                <w:sz w:val="18"/>
                              </w:rPr>
                              <w:t xml:space="preserve"> </w:t>
                            </w:r>
                            <w:proofErr w:type="spellStart"/>
                            <w:r>
                              <w:rPr>
                                <w:rFonts w:ascii="Arial" w:eastAsia="Arial" w:hAnsi="Arial" w:cs="Arial"/>
                                <w:i/>
                                <w:color w:val="1F497D"/>
                                <w:sz w:val="18"/>
                              </w:rPr>
                              <w:t>view</w:t>
                            </w:r>
                            <w:proofErr w:type="spellEnd"/>
                            <w:r>
                              <w:rPr>
                                <w:rFonts w:ascii="Arial" w:eastAsia="Arial" w:hAnsi="Arial" w:cs="Arial"/>
                                <w:i/>
                                <w:color w:val="1F497D"/>
                                <w:sz w:val="18"/>
                              </w:rPr>
                              <w:t xml:space="preserve"> - </w:t>
                            </w:r>
                            <w:proofErr w:type="spellStart"/>
                            <w:r>
                              <w:rPr>
                                <w:rFonts w:ascii="Arial" w:eastAsia="Arial" w:hAnsi="Arial" w:cs="Arial"/>
                                <w:i/>
                                <w:color w:val="1F497D"/>
                                <w:sz w:val="18"/>
                              </w:rPr>
                              <w:t>Body</w:t>
                            </w:r>
                            <w:proofErr w:type="spellEnd"/>
                            <w:r>
                              <w:rPr>
                                <w:rFonts w:ascii="Arial" w:eastAsia="Arial" w:hAnsi="Arial" w:cs="Arial"/>
                                <w:i/>
                                <w:color w:val="1F497D"/>
                                <w:sz w:val="18"/>
                              </w:rPr>
                              <w:t xml:space="preserve"> of </w:t>
                            </w:r>
                            <w:proofErr w:type="spellStart"/>
                            <w:r>
                              <w:rPr>
                                <w:rFonts w:ascii="Arial" w:eastAsia="Arial" w:hAnsi="Arial" w:cs="Arial"/>
                                <w:i/>
                                <w:color w:val="1F497D"/>
                                <w:sz w:val="18"/>
                              </w:rPr>
                              <w:t>Knowledge</w:t>
                            </w:r>
                            <w:proofErr w:type="spellEnd"/>
                          </w:p>
                        </w:txbxContent>
                      </wps:txbx>
                      <wps:bodyPr spcFirstLastPara="1" wrap="square" lIns="0" tIns="0" rIns="0" bIns="0" anchor="t" anchorCtr="0">
                        <a:noAutofit/>
                      </wps:bodyPr>
                    </wps:wsp>
                  </a:graphicData>
                </a:graphic>
              </wp:anchor>
            </w:drawing>
          </mc:Choice>
          <mc:Fallback>
            <w:pict>
              <v:rect w14:anchorId="7F896080" id="Rectángulo 176" o:spid="_x0000_s1187" style="position:absolute;left:0;text-align:left;margin-left:14pt;margin-top:238pt;width:451.45pt;height: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" stroked="f">
                <v:textbox inset="0,0,0,0">
                  <w:txbxContent>
                    <w:p w14:paraId="333D380F" w14:textId="77777777" w:rsidR="008F4E7B" w:rsidRDefault="008F4E7B" w:rsidP="008F4E7B">
                      <w:pPr>
                        <w:spacing w:after="200" w:line="240" w:lineRule="auto"/>
                        <w:jc w:val="center"/>
                        <w:textDirection w:val="btLr"/>
                      </w:pPr>
                      <w:proofErr w:type="spellStart"/>
                      <w:r>
                        <w:rPr>
                          <w:rFonts w:ascii="Arial" w:eastAsia="Arial" w:hAnsi="Arial" w:cs="Arial"/>
                          <w:i/>
                          <w:color w:val="1F497D"/>
                          <w:sz w:val="18"/>
                        </w:rPr>
                        <w:t>Figure</w:t>
                      </w:r>
                      <w:proofErr w:type="spellEnd"/>
                      <w:r>
                        <w:rPr>
                          <w:rFonts w:ascii="Arial" w:eastAsia="Arial" w:hAnsi="Arial" w:cs="Arial"/>
                          <w:i/>
                          <w:color w:val="1F497D"/>
                          <w:sz w:val="18"/>
                        </w:rPr>
                        <w:t xml:space="preserve">  SEQ </w:t>
                      </w:r>
                      <w:proofErr w:type="spellStart"/>
                      <w:r>
                        <w:rPr>
                          <w:rFonts w:ascii="Arial" w:eastAsia="Arial" w:hAnsi="Arial" w:cs="Arial"/>
                          <w:i/>
                          <w:color w:val="1F497D"/>
                          <w:sz w:val="18"/>
                        </w:rPr>
                        <w:t>Figure</w:t>
                      </w:r>
                      <w:proofErr w:type="spellEnd"/>
                      <w:r>
                        <w:rPr>
                          <w:rFonts w:ascii="Arial" w:eastAsia="Arial" w:hAnsi="Arial" w:cs="Arial"/>
                          <w:i/>
                          <w:color w:val="1F497D"/>
                          <w:sz w:val="18"/>
                        </w:rPr>
                        <w:t xml:space="preserve"> \* ARABIC 9 </w:t>
                      </w:r>
                      <w:proofErr w:type="spellStart"/>
                      <w:r>
                        <w:rPr>
                          <w:rFonts w:ascii="Arial" w:eastAsia="Arial" w:hAnsi="Arial" w:cs="Arial"/>
                          <w:i/>
                          <w:color w:val="1F497D"/>
                          <w:sz w:val="18"/>
                        </w:rPr>
                        <w:t>Knowledge</w:t>
                      </w:r>
                      <w:proofErr w:type="spellEnd"/>
                      <w:r>
                        <w:rPr>
                          <w:rFonts w:ascii="Arial" w:eastAsia="Arial" w:hAnsi="Arial" w:cs="Arial"/>
                          <w:i/>
                          <w:color w:val="1F497D"/>
                          <w:sz w:val="18"/>
                        </w:rPr>
                        <w:t xml:space="preserve"> </w:t>
                      </w:r>
                      <w:proofErr w:type="spellStart"/>
                      <w:r>
                        <w:rPr>
                          <w:rFonts w:ascii="Arial" w:eastAsia="Arial" w:hAnsi="Arial" w:cs="Arial"/>
                          <w:i/>
                          <w:color w:val="1F497D"/>
                          <w:sz w:val="18"/>
                        </w:rPr>
                        <w:t>and</w:t>
                      </w:r>
                      <w:proofErr w:type="spellEnd"/>
                      <w:r>
                        <w:rPr>
                          <w:rFonts w:ascii="Arial" w:eastAsia="Arial" w:hAnsi="Arial" w:cs="Arial"/>
                          <w:i/>
                          <w:color w:val="1F497D"/>
                          <w:sz w:val="18"/>
                        </w:rPr>
                        <w:t xml:space="preserve"> </w:t>
                      </w:r>
                      <w:proofErr w:type="spellStart"/>
                      <w:r>
                        <w:rPr>
                          <w:rFonts w:ascii="Arial" w:eastAsia="Arial" w:hAnsi="Arial" w:cs="Arial"/>
                          <w:i/>
                          <w:color w:val="1F497D"/>
                          <w:sz w:val="18"/>
                        </w:rPr>
                        <w:t>skills</w:t>
                      </w:r>
                      <w:proofErr w:type="spellEnd"/>
                      <w:r>
                        <w:rPr>
                          <w:rFonts w:ascii="Arial" w:eastAsia="Arial" w:hAnsi="Arial" w:cs="Arial"/>
                          <w:i/>
                          <w:color w:val="1F497D"/>
                          <w:sz w:val="18"/>
                        </w:rPr>
                        <w:t xml:space="preserve"> </w:t>
                      </w:r>
                      <w:proofErr w:type="spellStart"/>
                      <w:r>
                        <w:rPr>
                          <w:rFonts w:ascii="Arial" w:eastAsia="Arial" w:hAnsi="Arial" w:cs="Arial"/>
                          <w:i/>
                          <w:color w:val="1F497D"/>
                          <w:sz w:val="18"/>
                        </w:rPr>
                        <w:t>view</w:t>
                      </w:r>
                      <w:proofErr w:type="spellEnd"/>
                      <w:r>
                        <w:rPr>
                          <w:rFonts w:ascii="Arial" w:eastAsia="Arial" w:hAnsi="Arial" w:cs="Arial"/>
                          <w:i/>
                          <w:color w:val="1F497D"/>
                          <w:sz w:val="18"/>
                        </w:rPr>
                        <w:t xml:space="preserve"> - </w:t>
                      </w:r>
                      <w:proofErr w:type="spellStart"/>
                      <w:r>
                        <w:rPr>
                          <w:rFonts w:ascii="Arial" w:eastAsia="Arial" w:hAnsi="Arial" w:cs="Arial"/>
                          <w:i/>
                          <w:color w:val="1F497D"/>
                          <w:sz w:val="18"/>
                        </w:rPr>
                        <w:t>Body</w:t>
                      </w:r>
                      <w:proofErr w:type="spellEnd"/>
                      <w:r>
                        <w:rPr>
                          <w:rFonts w:ascii="Arial" w:eastAsia="Arial" w:hAnsi="Arial" w:cs="Arial"/>
                          <w:i/>
                          <w:color w:val="1F497D"/>
                          <w:sz w:val="18"/>
                        </w:rPr>
                        <w:t xml:space="preserve"> of </w:t>
                      </w:r>
                      <w:proofErr w:type="spellStart"/>
                      <w:r>
                        <w:rPr>
                          <w:rFonts w:ascii="Arial" w:eastAsia="Arial" w:hAnsi="Arial" w:cs="Arial"/>
                          <w:i/>
                          <w:color w:val="1F497D"/>
                          <w:sz w:val="18"/>
                        </w:rPr>
                        <w:t>Knowledge</w:t>
                      </w:r>
                      <w:proofErr w:type="spellEnd"/>
                    </w:p>
                  </w:txbxContent>
                </v:textbox>
              </v:rect>
            </w:pict>
          </mc:Fallback>
        </mc:AlternateContent>
      </w:r>
    </w:p>
    <w:p w14:paraId="380CEBF1" w14:textId="77777777" w:rsidR="008F4E7B" w:rsidRDefault="008F4E7B" w:rsidP="008F4E7B">
      <w:r>
        <w:rPr>
          <w:noProof/>
        </w:rPr>
        <mc:AlternateContent>
          <mc:Choice Requires="wps">
            <w:drawing>
              <wp:anchor distT="0" distB="0" distL="114300" distR="114300" simplePos="0" relativeHeight="251713536" behindDoc="0" locked="0" layoutInCell="1" allowOverlap="1" wp14:anchorId="6940F9F7" wp14:editId="7CC27110">
                <wp:simplePos x="0" y="0"/>
                <wp:positionH relativeFrom="column">
                  <wp:posOffset>177165</wp:posOffset>
                </wp:positionH>
                <wp:positionV relativeFrom="paragraph">
                  <wp:posOffset>3180080</wp:posOffset>
                </wp:positionV>
                <wp:extent cx="5499735" cy="635"/>
                <wp:effectExtent l="0" t="0" r="0" b="12065"/>
                <wp:wrapSquare wrapText="bothSides"/>
                <wp:docPr id="30310493" name="Text Box 1"/>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4E9C581D" w14:textId="76234043" w:rsidR="008F4E7B" w:rsidRPr="00BF238E" w:rsidRDefault="008F4E7B" w:rsidP="008F4E7B">
                            <w:pPr>
                              <w:pStyle w:val="Caption"/>
                              <w:jc w:val="center"/>
                              <w:rPr>
                                <w:noProof/>
                                <w:color w:val="434343"/>
                                <w:lang w:val="en-GB"/>
                              </w:rPr>
                            </w:pPr>
                            <w:proofErr w:type="spellStart"/>
                            <w:r>
                              <w:t>Figure</w:t>
                            </w:r>
                            <w:proofErr w:type="spellEnd"/>
                            <w:r>
                              <w:t xml:space="preserve"> </w:t>
                            </w:r>
                            <w:r>
                              <w:fldChar w:fldCharType="begin"/>
                            </w:r>
                            <w:r>
                              <w:instrText xml:space="preserve"> SEQ Figure \* ARABIC </w:instrText>
                            </w:r>
                            <w:r>
                              <w:fldChar w:fldCharType="separate"/>
                            </w:r>
                            <w:r w:rsidR="00DE728A">
                              <w:rPr>
                                <w:noProof/>
                              </w:rPr>
                              <w:t>16</w:t>
                            </w:r>
                            <w:r>
                              <w:fldChar w:fldCharType="end"/>
                            </w:r>
                            <w:r>
                              <w:t xml:space="preserve">. </w:t>
                            </w:r>
                            <w:proofErr w:type="spellStart"/>
                            <w:r w:rsidRPr="00C1707C">
                              <w:t>Finding</w:t>
                            </w:r>
                            <w:proofErr w:type="spellEnd"/>
                            <w:r w:rsidRPr="00C1707C">
                              <w:t xml:space="preserve"> BoK </w:t>
                            </w:r>
                            <w:proofErr w:type="spellStart"/>
                            <w:r w:rsidRPr="00C1707C">
                              <w:t>concepts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0F9F7" id="_x0000_s1188" type="#_x0000_t202" style="position:absolute;left:0;text-align:left;margin-left:13.95pt;margin-top:250.4pt;width:433.0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" stroked="f">
                <v:textbox style="mso-fit-shape-to-text:t" inset="0,0,0,0">
                  <w:txbxContent>
                    <w:p w14:paraId="4E9C581D" w14:textId="76234043" w:rsidR="008F4E7B" w:rsidRPr="00BF238E" w:rsidRDefault="008F4E7B" w:rsidP="008F4E7B">
                      <w:pPr>
                        <w:pStyle w:val="Caption"/>
                        <w:jc w:val="center"/>
                        <w:rPr>
                          <w:noProof/>
                          <w:color w:val="434343"/>
                          <w:lang w:val="en-GB"/>
                        </w:rPr>
                      </w:pPr>
                      <w:proofErr w:type="spellStart"/>
                      <w:r>
                        <w:t>Figure</w:t>
                      </w:r>
                      <w:proofErr w:type="spellEnd"/>
                      <w:r>
                        <w:t xml:space="preserve"> </w:t>
                      </w:r>
                      <w:r>
                        <w:fldChar w:fldCharType="begin"/>
                      </w:r>
                      <w:r>
                        <w:instrText xml:space="preserve"> SEQ Figure \* ARABIC </w:instrText>
                      </w:r>
                      <w:r>
                        <w:fldChar w:fldCharType="separate"/>
                      </w:r>
                      <w:r w:rsidR="00DE728A">
                        <w:rPr>
                          <w:noProof/>
                        </w:rPr>
                        <w:t>16</w:t>
                      </w:r>
                      <w:r>
                        <w:fldChar w:fldCharType="end"/>
                      </w:r>
                      <w:r>
                        <w:t xml:space="preserve">. </w:t>
                      </w:r>
                      <w:proofErr w:type="spellStart"/>
                      <w:r w:rsidRPr="00C1707C">
                        <w:t>Finding</w:t>
                      </w:r>
                      <w:proofErr w:type="spellEnd"/>
                      <w:r w:rsidRPr="00C1707C">
                        <w:t xml:space="preserve"> BoK </w:t>
                      </w:r>
                      <w:proofErr w:type="spellStart"/>
                      <w:r w:rsidRPr="00C1707C">
                        <w:t>concepts</w:t>
                      </w:r>
                      <w:proofErr w:type="spellEnd"/>
                    </w:p>
                  </w:txbxContent>
                </v:textbox>
                <w10:wrap type="square"/>
              </v:shape>
            </w:pict>
          </mc:Fallback>
        </mc:AlternateContent>
      </w:r>
      <w:r>
        <w:rPr>
          <w:noProof/>
        </w:rPr>
        <mc:AlternateContent>
          <mc:Choice Requires="wpg">
            <w:drawing>
              <wp:anchor distT="0" distB="0" distL="114300" distR="114300" simplePos="0" relativeHeight="251668480" behindDoc="0" locked="0" layoutInCell="1" allowOverlap="1" wp14:anchorId="4A786813" wp14:editId="083D8516">
                <wp:simplePos x="0" y="0"/>
                <wp:positionH relativeFrom="column">
                  <wp:posOffset>177377</wp:posOffset>
                </wp:positionH>
                <wp:positionV relativeFrom="paragraph">
                  <wp:posOffset>223138</wp:posOffset>
                </wp:positionV>
                <wp:extent cx="5499735" cy="2900045"/>
                <wp:effectExtent l="0" t="0" r="0" b="0"/>
                <wp:wrapSquare wrapText="bothSides"/>
                <wp:docPr id="235" name="Grupo 235"/>
                <wp:cNvGraphicFramePr/>
                <a:graphic xmlns:a="http://schemas.openxmlformats.org/drawingml/2006/main">
                  <a:graphicData uri="http://schemas.microsoft.com/office/word/2010/wordprocessingGroup">
                    <wpg:wgp>
                      <wpg:cNvGrpSpPr/>
                      <wpg:grpSpPr>
                        <a:xfrm>
                          <a:off x="0" y="5990"/>
                          <a:ext cx="5499735" cy="2888065"/>
                          <a:chOff x="0" y="5990"/>
                          <a:chExt cx="5499735" cy="2888065"/>
                        </a:xfrm>
                      </wpg:grpSpPr>
                      <pic:pic xmlns:pic="http://schemas.openxmlformats.org/drawingml/2006/picture">
                        <pic:nvPicPr>
                          <pic:cNvPr id="141" name="Imagen 141"/>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a:xfrm>
                            <a:off x="0" y="5990"/>
                            <a:ext cx="5499735" cy="2888065"/>
                          </a:xfrm>
                          <a:prstGeom prst="rect">
                            <a:avLst/>
                          </a:prstGeom>
                        </pic:spPr>
                      </pic:pic>
                      <wpg:grpSp>
                        <wpg:cNvPr id="14" name="Grupo 14"/>
                        <wpg:cNvGrpSpPr/>
                        <wpg:grpSpPr>
                          <a:xfrm>
                            <a:off x="1574800" y="110067"/>
                            <a:ext cx="211092" cy="209174"/>
                            <a:chOff x="-39692" y="-37072"/>
                            <a:chExt cx="288409" cy="285789"/>
                          </a:xfrm>
                        </wpg:grpSpPr>
                        <wps:wsp>
                          <wps:cNvPr id="15" name="Elipse 15"/>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5EED2102"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Cuadro de texto 16"/>
                          <wps:cNvSpPr txBox="1"/>
                          <wps:spPr>
                            <a:xfrm>
                              <a:off x="-39692" y="-37072"/>
                              <a:ext cx="277978" cy="277978"/>
                            </a:xfrm>
                            <a:prstGeom prst="rect">
                              <a:avLst/>
                            </a:prstGeom>
                            <a:noFill/>
                            <a:ln w="6350">
                              <a:noFill/>
                            </a:ln>
                          </wps:spPr>
                          <wps:txbx>
                            <w:txbxContent>
                              <w:p w14:paraId="4A1826B6" w14:textId="77777777" w:rsidR="008F4E7B" w:rsidRPr="00F14E9D" w:rsidRDefault="008F4E7B" w:rsidP="008F4E7B">
                                <w:pPr>
                                  <w:spacing w:line="240" w:lineRule="auto"/>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 name="Grupo 17"/>
                        <wpg:cNvGrpSpPr/>
                        <wpg:grpSpPr>
                          <a:xfrm>
                            <a:off x="2446867" y="1845734"/>
                            <a:ext cx="211092" cy="209174"/>
                            <a:chOff x="-39692" y="-37072"/>
                            <a:chExt cx="288409" cy="285789"/>
                          </a:xfrm>
                        </wpg:grpSpPr>
                        <wps:wsp>
                          <wps:cNvPr id="20" name="Elipse 20"/>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1B91FDEB"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Cuadro de texto 21"/>
                          <wps:cNvSpPr txBox="1"/>
                          <wps:spPr>
                            <a:xfrm>
                              <a:off x="-39692" y="-37072"/>
                              <a:ext cx="277978" cy="277978"/>
                            </a:xfrm>
                            <a:prstGeom prst="rect">
                              <a:avLst/>
                            </a:prstGeom>
                            <a:noFill/>
                            <a:ln w="6350">
                              <a:noFill/>
                            </a:ln>
                          </wps:spPr>
                          <wps:txbx>
                            <w:txbxContent>
                              <w:p w14:paraId="4AC6E621" w14:textId="77777777" w:rsidR="008F4E7B" w:rsidRPr="00AB3ECC" w:rsidRDefault="008F4E7B" w:rsidP="008F4E7B">
                                <w:pPr>
                                  <w:spacing w:line="240" w:lineRule="auto"/>
                                  <w:rPr>
                                    <w:color w:val="FFFFFF" w:themeColor="background1"/>
                                    <w:sz w:val="18"/>
                                    <w:lang w:val="es-ES"/>
                                  </w:rPr>
                                </w:pPr>
                                <w:r>
                                  <w:rPr>
                                    <w:color w:val="FFFFFF" w:themeColor="background1"/>
                                    <w:sz w:val="1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 name="Grupo 22"/>
                        <wpg:cNvGrpSpPr/>
                        <wpg:grpSpPr>
                          <a:xfrm>
                            <a:off x="4080933" y="440267"/>
                            <a:ext cx="211092" cy="209174"/>
                            <a:chOff x="-39692" y="-37072"/>
                            <a:chExt cx="288409" cy="285789"/>
                          </a:xfrm>
                        </wpg:grpSpPr>
                        <wps:wsp>
                          <wps:cNvPr id="23" name="Elipse 23"/>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4B775DF3"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uadro de texto 41"/>
                          <wps:cNvSpPr txBox="1"/>
                          <wps:spPr>
                            <a:xfrm>
                              <a:off x="-39692" y="-37072"/>
                              <a:ext cx="277978" cy="277978"/>
                            </a:xfrm>
                            <a:prstGeom prst="rect">
                              <a:avLst/>
                            </a:prstGeom>
                            <a:noFill/>
                            <a:ln w="6350">
                              <a:noFill/>
                            </a:ln>
                          </wps:spPr>
                          <wps:txbx>
                            <w:txbxContent>
                              <w:p w14:paraId="3D5C0493" w14:textId="77777777" w:rsidR="008F4E7B" w:rsidRDefault="008F4E7B" w:rsidP="008F4E7B">
                                <w:pPr>
                                  <w:spacing w:line="240" w:lineRule="auto"/>
                                  <w:rPr>
                                    <w:color w:val="FFFFFF" w:themeColor="background1"/>
                                    <w:sz w:val="18"/>
                                    <w:lang w:val="es-ES"/>
                                  </w:rPr>
                                </w:pPr>
                                <w:r>
                                  <w:rPr>
                                    <w:color w:val="FFFFFF" w:themeColor="background1"/>
                                    <w:sz w:val="18"/>
                                    <w:lang w:val="es-ES"/>
                                  </w:rPr>
                                  <w:t>3</w:t>
                                </w:r>
                              </w:p>
                              <w:p w14:paraId="0E285851" w14:textId="77777777" w:rsidR="008F4E7B" w:rsidRPr="00AB3ECC" w:rsidRDefault="008F4E7B" w:rsidP="008F4E7B">
                                <w:pPr>
                                  <w:spacing w:line="240" w:lineRule="auto"/>
                                  <w:rPr>
                                    <w:color w:val="FFFFFF" w:themeColor="background1"/>
                                    <w:sz w:val="18"/>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A786813" id="Grupo 235" o:spid="_x0000_s1189" style="position:absolute;left:0;text-align:left;margin-left:13.95pt;margin-top:17.55pt;width:433.05pt;height:228.35pt;z-index:251668480" coordorigin=",59" coordsize="54997,288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">
                <v:shape id="Imagen 141" o:spid="_x0000_s1190" type="#_x0000_t75" style="position:absolute;top:59;width:54997;height:28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">
                  <v:imagedata r:id="rId36" o:title=""/>
                </v:shape>
                <v:group id="Grupo 14" o:spid="_x0000_s1191" style="position:absolute;left:15748;top:1100;width:2110;height:2092"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oval id="Elipse 15" o:spid="_x0000_s1192"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" fillcolor="#ffc000" stroked="f">
                    <v:shadow on="t" color="black" opacity="22937f" origin=",.5" offset="0,.63889mm"/>
                    <v:textbox>
                      <w:txbxContent>
                        <w:p w14:paraId="5EED2102" w14:textId="77777777" w:rsidR="008F4E7B" w:rsidRPr="004B4205" w:rsidRDefault="008F4E7B" w:rsidP="008F4E7B">
                          <w:pPr>
                            <w:spacing w:line="240" w:lineRule="auto"/>
                            <w:jc w:val="center"/>
                            <w:rPr>
                              <w:color w:val="404040" w:themeColor="text1" w:themeTint="BF"/>
                              <w:sz w:val="22"/>
                            </w:rPr>
                          </w:pPr>
                        </w:p>
                      </w:txbxContent>
                    </v:textbox>
                  </v:oval>
                  <v:shape id="Cuadro de texto 16" o:spid="_x0000_s1193"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" filled="f" stroked="f" strokeweight=".5pt">
                    <v:textbox>
                      <w:txbxContent>
                        <w:p w14:paraId="4A1826B6" w14:textId="77777777" w:rsidR="008F4E7B" w:rsidRPr="00F14E9D" w:rsidRDefault="008F4E7B" w:rsidP="008F4E7B">
                          <w:pPr>
                            <w:spacing w:line="240" w:lineRule="auto"/>
                            <w:rPr>
                              <w:color w:val="FFFFFF" w:themeColor="background1"/>
                              <w:sz w:val="18"/>
                            </w:rPr>
                          </w:pPr>
                          <w:r w:rsidRPr="00F14E9D">
                            <w:rPr>
                              <w:color w:val="FFFFFF" w:themeColor="background1"/>
                              <w:sz w:val="18"/>
                            </w:rPr>
                            <w:t>1</w:t>
                          </w:r>
                        </w:p>
                      </w:txbxContent>
                    </v:textbox>
                  </v:shape>
                </v:group>
                <v:group id="Grupo 17" o:spid="_x0000_s1194" style="position:absolute;left:24468;top:18457;width:2111;height:2092"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oval id="Elipse 20" o:spid="_x0000_s1195"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" fillcolor="#ffc000" stroked="f">
                    <v:shadow on="t" color="black" opacity="22937f" origin=",.5" offset="0,.63889mm"/>
                    <v:textbox>
                      <w:txbxContent>
                        <w:p w14:paraId="1B91FDEB" w14:textId="77777777" w:rsidR="008F4E7B" w:rsidRPr="004B4205" w:rsidRDefault="008F4E7B" w:rsidP="008F4E7B">
                          <w:pPr>
                            <w:spacing w:line="240" w:lineRule="auto"/>
                            <w:jc w:val="center"/>
                            <w:rPr>
                              <w:color w:val="404040" w:themeColor="text1" w:themeTint="BF"/>
                              <w:sz w:val="22"/>
                            </w:rPr>
                          </w:pPr>
                        </w:p>
                      </w:txbxContent>
                    </v:textbox>
                  </v:oval>
                  <v:shape id="Cuadro de texto 21" o:spid="_x0000_s1196"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" filled="f" stroked="f" strokeweight=".5pt">
                    <v:textbox>
                      <w:txbxContent>
                        <w:p w14:paraId="4AC6E621" w14:textId="77777777" w:rsidR="008F4E7B" w:rsidRPr="00AB3ECC" w:rsidRDefault="008F4E7B" w:rsidP="008F4E7B">
                          <w:pPr>
                            <w:spacing w:line="240" w:lineRule="auto"/>
                            <w:rPr>
                              <w:color w:val="FFFFFF" w:themeColor="background1"/>
                              <w:sz w:val="18"/>
                              <w:lang w:val="es-ES"/>
                            </w:rPr>
                          </w:pPr>
                          <w:r>
                            <w:rPr>
                              <w:color w:val="FFFFFF" w:themeColor="background1"/>
                              <w:sz w:val="18"/>
                              <w:lang w:val="es-ES"/>
                            </w:rPr>
                            <w:t>2</w:t>
                          </w:r>
                        </w:p>
                      </w:txbxContent>
                    </v:textbox>
                  </v:shape>
                </v:group>
                <v:group id="Grupo 22" o:spid="_x0000_s1197" style="position:absolute;left:40809;top:4402;width:2111;height:2092"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BjEyAAAAOA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">
                  <v:oval id="Elipse 23" o:spid="_x0000_s1198"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" fillcolor="#ffc000" stroked="f">
                    <v:shadow on="t" color="black" opacity="22937f" origin=",.5" offset="0,.63889mm"/>
                    <v:textbox>
                      <w:txbxContent>
                        <w:p w14:paraId="4B775DF3" w14:textId="77777777" w:rsidR="008F4E7B" w:rsidRPr="004B4205" w:rsidRDefault="008F4E7B" w:rsidP="008F4E7B">
                          <w:pPr>
                            <w:spacing w:line="240" w:lineRule="auto"/>
                            <w:jc w:val="center"/>
                            <w:rPr>
                              <w:color w:val="404040" w:themeColor="text1" w:themeTint="BF"/>
                              <w:sz w:val="22"/>
                            </w:rPr>
                          </w:pPr>
                        </w:p>
                      </w:txbxContent>
                    </v:textbox>
                  </v:oval>
                  <v:shape id="Cuadro de texto 41" o:spid="_x0000_s1199"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" filled="f" stroked="f" strokeweight=".5pt">
                    <v:textbox>
                      <w:txbxContent>
                        <w:p w14:paraId="3D5C0493" w14:textId="77777777" w:rsidR="008F4E7B" w:rsidRDefault="008F4E7B" w:rsidP="008F4E7B">
                          <w:pPr>
                            <w:spacing w:line="240" w:lineRule="auto"/>
                            <w:rPr>
                              <w:color w:val="FFFFFF" w:themeColor="background1"/>
                              <w:sz w:val="18"/>
                              <w:lang w:val="es-ES"/>
                            </w:rPr>
                          </w:pPr>
                          <w:r>
                            <w:rPr>
                              <w:color w:val="FFFFFF" w:themeColor="background1"/>
                              <w:sz w:val="18"/>
                              <w:lang w:val="es-ES"/>
                            </w:rPr>
                            <w:t>3</w:t>
                          </w:r>
                        </w:p>
                        <w:p w14:paraId="0E285851" w14:textId="77777777" w:rsidR="008F4E7B" w:rsidRPr="00AB3ECC" w:rsidRDefault="008F4E7B" w:rsidP="008F4E7B">
                          <w:pPr>
                            <w:spacing w:line="240" w:lineRule="auto"/>
                            <w:rPr>
                              <w:color w:val="FFFFFF" w:themeColor="background1"/>
                              <w:sz w:val="18"/>
                              <w:lang w:val="es-ES"/>
                            </w:rPr>
                          </w:pPr>
                        </w:p>
                      </w:txbxContent>
                    </v:textbox>
                  </v:shape>
                </v:group>
                <w10:wrap type="square"/>
              </v:group>
            </w:pict>
          </mc:Fallback>
        </mc:AlternateContent>
      </w:r>
    </w:p>
    <w:p w14:paraId="62C44DC5" w14:textId="77777777" w:rsidR="008F4E7B" w:rsidRDefault="008F4E7B" w:rsidP="008F4E7B"/>
    <w:p w14:paraId="1FE87AE0" w14:textId="77777777" w:rsidR="008F4E7B" w:rsidRPr="00BB1D1A" w:rsidRDefault="008F4E7B" w:rsidP="008F4E7B">
      <w:pPr>
        <w:rPr>
          <w:vanish/>
          <w:specVanish/>
        </w:rPr>
      </w:pPr>
      <w:r>
        <w:rPr>
          <w:noProof/>
        </w:rPr>
        <mc:AlternateContent>
          <mc:Choice Requires="wps">
            <w:drawing>
              <wp:anchor distT="0" distB="0" distL="114300" distR="114300" simplePos="0" relativeHeight="251695104" behindDoc="0" locked="0" layoutInCell="1" hidden="0" allowOverlap="1" wp14:anchorId="3B274AD9" wp14:editId="6D6F46F6">
                <wp:simplePos x="0" y="0"/>
                <wp:positionH relativeFrom="column">
                  <wp:posOffset>1</wp:posOffset>
                </wp:positionH>
                <wp:positionV relativeFrom="paragraph">
                  <wp:posOffset>3835400</wp:posOffset>
                </wp:positionV>
                <wp:extent cx="5733415" cy="12700"/>
                <wp:effectExtent l="0" t="0" r="0" b="0"/>
                <wp:wrapSquare wrapText="bothSides" distT="0" distB="0" distL="114300" distR="114300"/>
                <wp:docPr id="236" name="Rectángulo 236"/>
                <wp:cNvGraphicFramePr/>
                <a:graphic xmlns:a="http://schemas.openxmlformats.org/drawingml/2006/main">
                  <a:graphicData uri="http://schemas.microsoft.com/office/word/2010/wordprocessingShape">
                    <wps:wsp>
                      <wps:cNvSpPr/>
                      <wps:spPr>
                        <a:xfrm>
                          <a:off x="2479293" y="3779683"/>
                          <a:ext cx="5733415" cy="635"/>
                        </a:xfrm>
                        <a:prstGeom prst="rect">
                          <a:avLst/>
                        </a:prstGeom>
                        <a:solidFill>
                          <a:srgbClr val="FFFFFF"/>
                        </a:solidFill>
                        <a:ln>
                          <a:noFill/>
                        </a:ln>
                      </wps:spPr>
                      <wps:txbx>
                        <w:txbxContent>
                          <w:p w14:paraId="3CD0D7E5" w14:textId="77777777" w:rsidR="008F4E7B" w:rsidRDefault="008F4E7B" w:rsidP="008F4E7B">
                            <w:pPr>
                              <w:spacing w:after="200" w:line="240" w:lineRule="auto"/>
                              <w:jc w:val="center"/>
                              <w:textDirection w:val="btLr"/>
                            </w:pPr>
                            <w:proofErr w:type="spellStart"/>
                            <w:r>
                              <w:rPr>
                                <w:rFonts w:ascii="Arial" w:eastAsia="Arial" w:hAnsi="Arial" w:cs="Arial"/>
                                <w:i/>
                                <w:color w:val="1F497D"/>
                                <w:sz w:val="18"/>
                              </w:rPr>
                              <w:t>Figure</w:t>
                            </w:r>
                            <w:proofErr w:type="spellEnd"/>
                            <w:r>
                              <w:rPr>
                                <w:rFonts w:ascii="Arial" w:eastAsia="Arial" w:hAnsi="Arial" w:cs="Arial"/>
                                <w:i/>
                                <w:color w:val="1F497D"/>
                                <w:sz w:val="18"/>
                              </w:rPr>
                              <w:t xml:space="preserve">  SEQ </w:t>
                            </w:r>
                            <w:proofErr w:type="spellStart"/>
                            <w:r>
                              <w:rPr>
                                <w:rFonts w:ascii="Arial" w:eastAsia="Arial" w:hAnsi="Arial" w:cs="Arial"/>
                                <w:i/>
                                <w:color w:val="1F497D"/>
                                <w:sz w:val="18"/>
                              </w:rPr>
                              <w:t>Figure</w:t>
                            </w:r>
                            <w:proofErr w:type="spellEnd"/>
                            <w:r>
                              <w:rPr>
                                <w:rFonts w:ascii="Arial" w:eastAsia="Arial" w:hAnsi="Arial" w:cs="Arial"/>
                                <w:i/>
                                <w:color w:val="1F497D"/>
                                <w:sz w:val="18"/>
                              </w:rPr>
                              <w:t xml:space="preserve"> \* ARABIC 10 </w:t>
                            </w:r>
                            <w:proofErr w:type="spellStart"/>
                            <w:r>
                              <w:rPr>
                                <w:rFonts w:ascii="Arial" w:eastAsia="Arial" w:hAnsi="Arial" w:cs="Arial"/>
                                <w:i/>
                                <w:color w:val="1F497D"/>
                                <w:sz w:val="18"/>
                              </w:rPr>
                              <w:t>Selecting</w:t>
                            </w:r>
                            <w:proofErr w:type="spellEnd"/>
                            <w:r>
                              <w:rPr>
                                <w:rFonts w:ascii="Arial" w:eastAsia="Arial" w:hAnsi="Arial" w:cs="Arial"/>
                                <w:i/>
                                <w:color w:val="1F497D"/>
                                <w:sz w:val="18"/>
                              </w:rPr>
                              <w:t xml:space="preserve"> </w:t>
                            </w:r>
                            <w:proofErr w:type="spellStart"/>
                            <w:r>
                              <w:rPr>
                                <w:rFonts w:ascii="Arial" w:eastAsia="Arial" w:hAnsi="Arial" w:cs="Arial"/>
                                <w:i/>
                                <w:color w:val="1F497D"/>
                                <w:sz w:val="18"/>
                              </w:rPr>
                              <w:t>knowledge</w:t>
                            </w:r>
                            <w:proofErr w:type="spellEnd"/>
                            <w:r>
                              <w:rPr>
                                <w:rFonts w:ascii="Arial" w:eastAsia="Arial" w:hAnsi="Arial" w:cs="Arial"/>
                                <w:i/>
                                <w:color w:val="1F497D"/>
                                <w:sz w:val="18"/>
                              </w:rPr>
                              <w:t xml:space="preserve"> </w:t>
                            </w:r>
                            <w:proofErr w:type="spellStart"/>
                            <w:r>
                              <w:rPr>
                                <w:rFonts w:ascii="Arial" w:eastAsia="Arial" w:hAnsi="Arial" w:cs="Arial"/>
                                <w:i/>
                                <w:color w:val="1F497D"/>
                                <w:sz w:val="18"/>
                              </w:rPr>
                              <w:t>and</w:t>
                            </w:r>
                            <w:proofErr w:type="spellEnd"/>
                            <w:r>
                              <w:rPr>
                                <w:rFonts w:ascii="Arial" w:eastAsia="Arial" w:hAnsi="Arial" w:cs="Arial"/>
                                <w:i/>
                                <w:color w:val="1F497D"/>
                                <w:sz w:val="18"/>
                              </w:rPr>
                              <w:t xml:space="preserve"> </w:t>
                            </w:r>
                            <w:proofErr w:type="spellStart"/>
                            <w:r>
                              <w:rPr>
                                <w:rFonts w:ascii="Arial" w:eastAsia="Arial" w:hAnsi="Arial" w:cs="Arial"/>
                                <w:i/>
                                <w:color w:val="1F497D"/>
                                <w:sz w:val="18"/>
                              </w:rPr>
                              <w:t>skills</w:t>
                            </w:r>
                            <w:proofErr w:type="spellEnd"/>
                            <w:r>
                              <w:rPr>
                                <w:rFonts w:ascii="Arial" w:eastAsia="Arial" w:hAnsi="Arial" w:cs="Arial"/>
                                <w:i/>
                                <w:color w:val="1F497D"/>
                                <w:sz w:val="18"/>
                              </w:rPr>
                              <w:t xml:space="preserve"> as </w:t>
                            </w:r>
                            <w:proofErr w:type="spellStart"/>
                            <w:r>
                              <w:rPr>
                                <w:rFonts w:ascii="Arial" w:eastAsia="Arial" w:hAnsi="Arial" w:cs="Arial"/>
                                <w:i/>
                                <w:color w:val="1F497D"/>
                                <w:sz w:val="18"/>
                              </w:rPr>
                              <w:t>required</w:t>
                            </w:r>
                            <w:proofErr w:type="spellEnd"/>
                          </w:p>
                        </w:txbxContent>
                      </wps:txbx>
                      <wps:bodyPr spcFirstLastPara="1" wrap="square" lIns="0" tIns="0" rIns="0" bIns="0" anchor="t" anchorCtr="0">
                        <a:noAutofit/>
                      </wps:bodyPr>
                    </wps:wsp>
                  </a:graphicData>
                </a:graphic>
              </wp:anchor>
            </w:drawing>
          </mc:Choice>
          <mc:Fallback>
            <w:pict>
              <v:rect w14:anchorId="3B274AD9" id="Rectángulo 236" o:spid="_x0000_s1200" style="position:absolute;left:0;text-align:left;margin-left:0;margin-top:302pt;width:451.45pt;height: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" stroked="f">
                <v:textbox inset="0,0,0,0">
                  <w:txbxContent>
                    <w:p w14:paraId="3CD0D7E5" w14:textId="77777777" w:rsidR="008F4E7B" w:rsidRDefault="008F4E7B" w:rsidP="008F4E7B">
                      <w:pPr>
                        <w:spacing w:after="200" w:line="240" w:lineRule="auto"/>
                        <w:jc w:val="center"/>
                        <w:textDirection w:val="btLr"/>
                      </w:pPr>
                      <w:proofErr w:type="spellStart"/>
                      <w:r>
                        <w:rPr>
                          <w:rFonts w:ascii="Arial" w:eastAsia="Arial" w:hAnsi="Arial" w:cs="Arial"/>
                          <w:i/>
                          <w:color w:val="1F497D"/>
                          <w:sz w:val="18"/>
                        </w:rPr>
                        <w:t>Figure</w:t>
                      </w:r>
                      <w:proofErr w:type="spellEnd"/>
                      <w:r>
                        <w:rPr>
                          <w:rFonts w:ascii="Arial" w:eastAsia="Arial" w:hAnsi="Arial" w:cs="Arial"/>
                          <w:i/>
                          <w:color w:val="1F497D"/>
                          <w:sz w:val="18"/>
                        </w:rPr>
                        <w:t xml:space="preserve">  SEQ </w:t>
                      </w:r>
                      <w:proofErr w:type="spellStart"/>
                      <w:r>
                        <w:rPr>
                          <w:rFonts w:ascii="Arial" w:eastAsia="Arial" w:hAnsi="Arial" w:cs="Arial"/>
                          <w:i/>
                          <w:color w:val="1F497D"/>
                          <w:sz w:val="18"/>
                        </w:rPr>
                        <w:t>Figure</w:t>
                      </w:r>
                      <w:proofErr w:type="spellEnd"/>
                      <w:r>
                        <w:rPr>
                          <w:rFonts w:ascii="Arial" w:eastAsia="Arial" w:hAnsi="Arial" w:cs="Arial"/>
                          <w:i/>
                          <w:color w:val="1F497D"/>
                          <w:sz w:val="18"/>
                        </w:rPr>
                        <w:t xml:space="preserve"> \* ARABIC 10 </w:t>
                      </w:r>
                      <w:proofErr w:type="spellStart"/>
                      <w:r>
                        <w:rPr>
                          <w:rFonts w:ascii="Arial" w:eastAsia="Arial" w:hAnsi="Arial" w:cs="Arial"/>
                          <w:i/>
                          <w:color w:val="1F497D"/>
                          <w:sz w:val="18"/>
                        </w:rPr>
                        <w:t>Selecting</w:t>
                      </w:r>
                      <w:proofErr w:type="spellEnd"/>
                      <w:r>
                        <w:rPr>
                          <w:rFonts w:ascii="Arial" w:eastAsia="Arial" w:hAnsi="Arial" w:cs="Arial"/>
                          <w:i/>
                          <w:color w:val="1F497D"/>
                          <w:sz w:val="18"/>
                        </w:rPr>
                        <w:t xml:space="preserve"> </w:t>
                      </w:r>
                      <w:proofErr w:type="spellStart"/>
                      <w:r>
                        <w:rPr>
                          <w:rFonts w:ascii="Arial" w:eastAsia="Arial" w:hAnsi="Arial" w:cs="Arial"/>
                          <w:i/>
                          <w:color w:val="1F497D"/>
                          <w:sz w:val="18"/>
                        </w:rPr>
                        <w:t>knowledge</w:t>
                      </w:r>
                      <w:proofErr w:type="spellEnd"/>
                      <w:r>
                        <w:rPr>
                          <w:rFonts w:ascii="Arial" w:eastAsia="Arial" w:hAnsi="Arial" w:cs="Arial"/>
                          <w:i/>
                          <w:color w:val="1F497D"/>
                          <w:sz w:val="18"/>
                        </w:rPr>
                        <w:t xml:space="preserve"> </w:t>
                      </w:r>
                      <w:proofErr w:type="spellStart"/>
                      <w:r>
                        <w:rPr>
                          <w:rFonts w:ascii="Arial" w:eastAsia="Arial" w:hAnsi="Arial" w:cs="Arial"/>
                          <w:i/>
                          <w:color w:val="1F497D"/>
                          <w:sz w:val="18"/>
                        </w:rPr>
                        <w:t>and</w:t>
                      </w:r>
                      <w:proofErr w:type="spellEnd"/>
                      <w:r>
                        <w:rPr>
                          <w:rFonts w:ascii="Arial" w:eastAsia="Arial" w:hAnsi="Arial" w:cs="Arial"/>
                          <w:i/>
                          <w:color w:val="1F497D"/>
                          <w:sz w:val="18"/>
                        </w:rPr>
                        <w:t xml:space="preserve"> </w:t>
                      </w:r>
                      <w:proofErr w:type="spellStart"/>
                      <w:r>
                        <w:rPr>
                          <w:rFonts w:ascii="Arial" w:eastAsia="Arial" w:hAnsi="Arial" w:cs="Arial"/>
                          <w:i/>
                          <w:color w:val="1F497D"/>
                          <w:sz w:val="18"/>
                        </w:rPr>
                        <w:t>skills</w:t>
                      </w:r>
                      <w:proofErr w:type="spellEnd"/>
                      <w:r>
                        <w:rPr>
                          <w:rFonts w:ascii="Arial" w:eastAsia="Arial" w:hAnsi="Arial" w:cs="Arial"/>
                          <w:i/>
                          <w:color w:val="1F497D"/>
                          <w:sz w:val="18"/>
                        </w:rPr>
                        <w:t xml:space="preserve"> as </w:t>
                      </w:r>
                      <w:proofErr w:type="spellStart"/>
                      <w:r>
                        <w:rPr>
                          <w:rFonts w:ascii="Arial" w:eastAsia="Arial" w:hAnsi="Arial" w:cs="Arial"/>
                          <w:i/>
                          <w:color w:val="1F497D"/>
                          <w:sz w:val="18"/>
                        </w:rPr>
                        <w:t>required</w:t>
                      </w:r>
                      <w:proofErr w:type="spellEnd"/>
                    </w:p>
                  </w:txbxContent>
                </v:textbox>
                <w10:wrap type="square"/>
              </v:rect>
            </w:pict>
          </mc:Fallback>
        </mc:AlternateContent>
      </w:r>
      <w:proofErr w:type="spellStart"/>
      <w:r>
        <w:t>Once</w:t>
      </w:r>
      <w:proofErr w:type="spellEnd"/>
      <w:r>
        <w:t xml:space="preserve"> </w:t>
      </w:r>
      <w:proofErr w:type="spellStart"/>
      <w:r>
        <w:t>you</w:t>
      </w:r>
      <w:proofErr w:type="spellEnd"/>
      <w:r>
        <w:t xml:space="preserve"> </w:t>
      </w:r>
      <w:proofErr w:type="spellStart"/>
      <w:r>
        <w:t>find</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you</w:t>
      </w:r>
      <w:proofErr w:type="spellEnd"/>
      <w:r>
        <w:t xml:space="preserve"> </w:t>
      </w:r>
      <w:proofErr w:type="spellStart"/>
      <w:r>
        <w:t>need</w:t>
      </w:r>
      <w:proofErr w:type="spellEnd"/>
      <w:r>
        <w:t xml:space="preserve"> as in </w:t>
      </w:r>
      <w:proofErr w:type="spellStart"/>
      <w:r>
        <w:t>Figure</w:t>
      </w:r>
      <w:proofErr w:type="spellEnd"/>
      <w:r>
        <w:t xml:space="preserve"> 17, to </w:t>
      </w:r>
    </w:p>
    <w:p w14:paraId="34BEA3F7" w14:textId="77777777" w:rsidR="008F4E7B" w:rsidRPr="00BB1D1A" w:rsidRDefault="008F4E7B" w:rsidP="008F4E7B">
      <w:pPr>
        <w:pStyle w:val="Indiceentexto"/>
        <w:rPr>
          <w:vanish/>
          <w:specVanish/>
        </w:rPr>
      </w:pPr>
      <w:r>
        <w:t xml:space="preserve"> </w:t>
      </w:r>
      <w:bookmarkStart w:id="123" w:name="_Toc139972346"/>
      <w:bookmarkStart w:id="124" w:name="_Toc139972791"/>
      <w:r>
        <w:t>add a concept selected and their related skills</w:t>
      </w:r>
      <w:bookmarkEnd w:id="123"/>
      <w:bookmarkEnd w:id="124"/>
    </w:p>
    <w:p w14:paraId="10A5043D" w14:textId="77777777" w:rsidR="008F4E7B" w:rsidRDefault="008F4E7B" w:rsidP="008F4E7B">
      <w:r>
        <w:t xml:space="preserve"> , </w:t>
      </w:r>
      <w:proofErr w:type="spellStart"/>
      <w:r>
        <w:t>click</w:t>
      </w:r>
      <w:proofErr w:type="spellEnd"/>
      <w:r>
        <w:t xml:space="preserve"> </w:t>
      </w:r>
      <w:proofErr w:type="spellStart"/>
      <w:r>
        <w:t>the</w:t>
      </w:r>
      <w:proofErr w:type="spellEnd"/>
      <w:r>
        <w:t xml:space="preserve"> ‘</w:t>
      </w:r>
      <w:proofErr w:type="spellStart"/>
      <w:r>
        <w:t>Add</w:t>
      </w:r>
      <w:proofErr w:type="spellEnd"/>
      <w:r>
        <w:t xml:space="preserve">’ </w:t>
      </w:r>
      <w:proofErr w:type="spellStart"/>
      <w:r>
        <w:t>button</w:t>
      </w:r>
      <w:proofErr w:type="spellEnd"/>
      <w:r>
        <w:t xml:space="preserve"> (1) </w:t>
      </w:r>
      <w:proofErr w:type="spellStart"/>
      <w:r>
        <w:t>and</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selected</w:t>
      </w:r>
      <w:proofErr w:type="spellEnd"/>
      <w:r>
        <w:t xml:space="preserve"> (2) </w:t>
      </w:r>
      <w:proofErr w:type="spellStart"/>
      <w:r>
        <w:t>and</w:t>
      </w:r>
      <w:proofErr w:type="spellEnd"/>
      <w:r>
        <w:t xml:space="preserve"> </w:t>
      </w:r>
      <w:proofErr w:type="spellStart"/>
      <w:r>
        <w:t>their</w:t>
      </w:r>
      <w:proofErr w:type="spellEnd"/>
      <w:r>
        <w:t xml:space="preserve"> </w:t>
      </w:r>
      <w:proofErr w:type="spellStart"/>
      <w:r>
        <w:t>related</w:t>
      </w:r>
      <w:proofErr w:type="spellEnd"/>
      <w:r>
        <w:t xml:space="preserve"> </w:t>
      </w:r>
      <w:proofErr w:type="spellStart"/>
      <w:r>
        <w:t>skills</w:t>
      </w:r>
      <w:proofErr w:type="spellEnd"/>
      <w:r>
        <w:t xml:space="preserve"> (3) </w:t>
      </w:r>
      <w:proofErr w:type="spellStart"/>
      <w:r>
        <w:t>will</w:t>
      </w:r>
      <w:proofErr w:type="spellEnd"/>
      <w:r>
        <w:t xml:space="preserve"> be </w:t>
      </w:r>
      <w:proofErr w:type="spellStart"/>
      <w:r>
        <w:t>automatically</w:t>
      </w:r>
      <w:proofErr w:type="spellEnd"/>
      <w:r>
        <w:t xml:space="preserve"> </w:t>
      </w:r>
      <w:proofErr w:type="spellStart"/>
      <w:r>
        <w:t>added</w:t>
      </w:r>
      <w:proofErr w:type="spellEnd"/>
      <w:r>
        <w:t xml:space="preserve"> to ‘</w:t>
      </w:r>
      <w:proofErr w:type="spellStart"/>
      <w:r>
        <w:t>Knowledge</w:t>
      </w:r>
      <w:proofErr w:type="spellEnd"/>
      <w:r>
        <w:t xml:space="preserve"> </w:t>
      </w:r>
      <w:proofErr w:type="spellStart"/>
      <w:r>
        <w:t>required</w:t>
      </w:r>
      <w:proofErr w:type="spellEnd"/>
      <w:r>
        <w:t xml:space="preserve">’ (4) </w:t>
      </w:r>
      <w:proofErr w:type="spellStart"/>
      <w:r>
        <w:t>and</w:t>
      </w:r>
      <w:proofErr w:type="spellEnd"/>
      <w:r>
        <w:t xml:space="preserve"> ‘</w:t>
      </w:r>
      <w:proofErr w:type="spellStart"/>
      <w:r>
        <w:t>Skills</w:t>
      </w:r>
      <w:proofErr w:type="spellEnd"/>
      <w:r>
        <w:t xml:space="preserve"> </w:t>
      </w:r>
      <w:proofErr w:type="spellStart"/>
      <w:r>
        <w:t>required</w:t>
      </w:r>
      <w:proofErr w:type="spellEnd"/>
      <w:r>
        <w:t xml:space="preserve">’ (5) in a </w:t>
      </w:r>
      <w:proofErr w:type="spellStart"/>
      <w:r>
        <w:t>pill-shaped</w:t>
      </w:r>
      <w:proofErr w:type="spellEnd"/>
      <w:r>
        <w:t xml:space="preserve"> </w:t>
      </w:r>
      <w:proofErr w:type="spellStart"/>
      <w:r>
        <w:t>button</w:t>
      </w:r>
      <w:proofErr w:type="spellEnd"/>
      <w:r>
        <w:t xml:space="preserve"> in </w:t>
      </w:r>
      <w:proofErr w:type="spellStart"/>
      <w:r>
        <w:t>your</w:t>
      </w:r>
      <w:proofErr w:type="spellEnd"/>
      <w:r>
        <w:t xml:space="preserve"> JO (</w:t>
      </w:r>
      <w:proofErr w:type="spellStart"/>
      <w:r>
        <w:t>Figure</w:t>
      </w:r>
      <w:proofErr w:type="spellEnd"/>
      <w:r>
        <w:t xml:space="preserve"> 17). </w:t>
      </w:r>
      <w:proofErr w:type="spellStart"/>
      <w:r>
        <w:t>Each</w:t>
      </w:r>
      <w:proofErr w:type="spellEnd"/>
      <w:r>
        <w:t xml:space="preserve"> </w:t>
      </w:r>
      <w:proofErr w:type="spellStart"/>
      <w:r>
        <w:t>button</w:t>
      </w:r>
      <w:proofErr w:type="spellEnd"/>
      <w:r>
        <w:t xml:space="preserve"> </w:t>
      </w:r>
      <w:proofErr w:type="spellStart"/>
      <w:r>
        <w:t>contains</w:t>
      </w:r>
      <w:proofErr w:type="spellEnd"/>
      <w:r>
        <w:t xml:space="preserve"> a </w:t>
      </w:r>
      <w:proofErr w:type="spellStart"/>
      <w:r>
        <w:t>code</w:t>
      </w:r>
      <w:proofErr w:type="spellEnd"/>
      <w:r>
        <w:t xml:space="preserve"> </w:t>
      </w:r>
      <w:proofErr w:type="spellStart"/>
      <w:r>
        <w:t>between</w:t>
      </w:r>
      <w:proofErr w:type="spellEnd"/>
      <w:r>
        <w:t xml:space="preserve"> </w:t>
      </w:r>
      <w:proofErr w:type="spellStart"/>
      <w:r>
        <w:t>brackets</w:t>
      </w:r>
      <w:proofErr w:type="spellEnd"/>
      <w:r>
        <w:t xml:space="preserve"> (</w:t>
      </w:r>
      <w:proofErr w:type="spellStart"/>
      <w:r>
        <w:t>coming</w:t>
      </w:r>
      <w:proofErr w:type="spellEnd"/>
      <w:r>
        <w:t xml:space="preserve"> </w:t>
      </w:r>
      <w:proofErr w:type="spellStart"/>
      <w:r>
        <w:t>from</w:t>
      </w:r>
      <w:proofErr w:type="spellEnd"/>
      <w:r>
        <w:t xml:space="preserve"> </w:t>
      </w:r>
      <w:proofErr w:type="spellStart"/>
      <w:r>
        <w:t>the</w:t>
      </w:r>
      <w:proofErr w:type="spellEnd"/>
      <w:r>
        <w:t xml:space="preserve"> BoK) </w:t>
      </w:r>
      <w:proofErr w:type="spellStart"/>
      <w:r>
        <w:t>and</w:t>
      </w:r>
      <w:proofErr w:type="spellEnd"/>
      <w:r>
        <w:t xml:space="preserve"> </w:t>
      </w:r>
      <w:proofErr w:type="spellStart"/>
      <w:r>
        <w:t>its</w:t>
      </w:r>
      <w:proofErr w:type="spellEnd"/>
      <w:r>
        <w:t xml:space="preserve"> </w:t>
      </w:r>
      <w:proofErr w:type="spellStart"/>
      <w:r>
        <w:t>name</w:t>
      </w:r>
      <w:proofErr w:type="spellEnd"/>
      <w:r>
        <w:t xml:space="preserve">. </w:t>
      </w:r>
      <w:proofErr w:type="spellStart"/>
      <w:r>
        <w:t>The</w:t>
      </w:r>
      <w:proofErr w:type="spellEnd"/>
      <w:r>
        <w:t xml:space="preserve"> </w:t>
      </w:r>
      <w:proofErr w:type="spellStart"/>
      <w:r>
        <w:t>knowledge</w:t>
      </w:r>
      <w:proofErr w:type="spellEnd"/>
      <w:r>
        <w:t xml:space="preserve"> </w:t>
      </w:r>
      <w:proofErr w:type="spellStart"/>
      <w:r>
        <w:t>pill</w:t>
      </w:r>
      <w:proofErr w:type="spellEnd"/>
      <w:r>
        <w:t xml:space="preserve"> </w:t>
      </w:r>
      <w:proofErr w:type="spellStart"/>
      <w:r>
        <w:t>buttons</w:t>
      </w:r>
      <w:proofErr w:type="spellEnd"/>
      <w:r>
        <w:t xml:space="preserve">’ </w:t>
      </w:r>
      <w:proofErr w:type="spellStart"/>
      <w:r>
        <w:t>colour</w:t>
      </w:r>
      <w:proofErr w:type="spellEnd"/>
      <w:r>
        <w:t xml:space="preserve"> </w:t>
      </w:r>
      <w:proofErr w:type="spellStart"/>
      <w:r>
        <w:t>depends</w:t>
      </w:r>
      <w:proofErr w:type="spellEnd"/>
      <w:r>
        <w:t xml:space="preserve"> on </w:t>
      </w:r>
      <w:proofErr w:type="spellStart"/>
      <w:r>
        <w:t>the</w:t>
      </w:r>
      <w:proofErr w:type="spellEnd"/>
      <w:r>
        <w:t xml:space="preserve"> </w:t>
      </w:r>
      <w:proofErr w:type="spellStart"/>
      <w:r>
        <w:t>Knowledge</w:t>
      </w:r>
      <w:proofErr w:type="spellEnd"/>
      <w:r>
        <w:t xml:space="preserve"> </w:t>
      </w:r>
      <w:proofErr w:type="spellStart"/>
      <w:r>
        <w:t>area</w:t>
      </w:r>
      <w:proofErr w:type="spellEnd"/>
      <w:r>
        <w:t xml:space="preserve"> </w:t>
      </w:r>
      <w:proofErr w:type="spellStart"/>
      <w:r>
        <w:t>they</w:t>
      </w:r>
      <w:proofErr w:type="spellEnd"/>
      <w:r>
        <w:t xml:space="preserve"> </w:t>
      </w:r>
      <w:proofErr w:type="spellStart"/>
      <w:r>
        <w:t>belong</w:t>
      </w:r>
      <w:proofErr w:type="spellEnd"/>
      <w:r>
        <w:t xml:space="preserve"> to. </w:t>
      </w:r>
    </w:p>
    <w:p w14:paraId="25A052E8" w14:textId="77777777" w:rsidR="008F4E7B" w:rsidRPr="00BB1D1A" w:rsidRDefault="008F4E7B" w:rsidP="008F4E7B">
      <w:pPr>
        <w:spacing w:before="240" w:after="240"/>
        <w:rPr>
          <w:vanish/>
          <w:specVanish/>
        </w:rPr>
      </w:pPr>
      <w:r>
        <w:t>To</w:t>
      </w:r>
    </w:p>
    <w:p w14:paraId="12995158" w14:textId="77777777" w:rsidR="008F4E7B" w:rsidRPr="00BB1D1A" w:rsidRDefault="008F4E7B" w:rsidP="008F4E7B">
      <w:pPr>
        <w:pStyle w:val="Indiceentexto"/>
        <w:spacing w:before="240"/>
        <w:rPr>
          <w:vanish/>
          <w:specVanish/>
        </w:rPr>
      </w:pPr>
      <w:r>
        <w:t xml:space="preserve"> </w:t>
      </w:r>
      <w:bookmarkStart w:id="125" w:name="_Toc139972347"/>
      <w:bookmarkStart w:id="126" w:name="_Toc139972792"/>
      <w:r>
        <w:t>remove a knowledge or a skill</w:t>
      </w:r>
      <w:bookmarkEnd w:id="125"/>
      <w:bookmarkEnd w:id="126"/>
    </w:p>
    <w:p w14:paraId="1ED26640" w14:textId="77777777" w:rsidR="008F4E7B" w:rsidRPr="00BB1D1A" w:rsidRDefault="008F4E7B" w:rsidP="008F4E7B">
      <w:pPr>
        <w:spacing w:before="240" w:after="240"/>
        <w:rPr>
          <w:vanish/>
          <w:specVanish/>
        </w:rPr>
      </w:pPr>
      <w:r>
        <w:t xml:space="preserve"> </w:t>
      </w:r>
      <w:proofErr w:type="spellStart"/>
      <w:r>
        <w:t>that</w:t>
      </w:r>
      <w:proofErr w:type="spellEnd"/>
      <w:r>
        <w:t xml:space="preserve"> </w:t>
      </w:r>
      <w:proofErr w:type="spellStart"/>
      <w:r>
        <w:t>was</w:t>
      </w:r>
      <w:proofErr w:type="spellEnd"/>
      <w:r>
        <w:t xml:space="preserve"> </w:t>
      </w:r>
      <w:proofErr w:type="spellStart"/>
      <w:r>
        <w:t>added</w:t>
      </w:r>
      <w:proofErr w:type="spellEnd"/>
      <w:r>
        <w:t xml:space="preserve"> </w:t>
      </w:r>
      <w:proofErr w:type="spellStart"/>
      <w:r>
        <w:t>previously</w:t>
      </w:r>
      <w:proofErr w:type="spellEnd"/>
      <w:r>
        <w:t xml:space="preserve">, </w:t>
      </w:r>
      <w:proofErr w:type="spellStart"/>
      <w:r>
        <w:t>click</w:t>
      </w:r>
      <w:proofErr w:type="spellEnd"/>
      <w:r>
        <w:t xml:space="preserve"> on </w:t>
      </w:r>
      <w:proofErr w:type="spellStart"/>
      <w:r>
        <w:t>the</w:t>
      </w:r>
      <w:proofErr w:type="spellEnd"/>
      <w:r>
        <w:t xml:space="preserve"> ‘x’ </w:t>
      </w:r>
      <w:proofErr w:type="spellStart"/>
      <w:r>
        <w:t>symbol</w:t>
      </w:r>
      <w:proofErr w:type="spellEnd"/>
      <w:r>
        <w:t xml:space="preserve"> </w:t>
      </w:r>
      <w:proofErr w:type="spellStart"/>
      <w:r>
        <w:t>close</w:t>
      </w:r>
      <w:proofErr w:type="spellEnd"/>
      <w:r>
        <w:t xml:space="preserve"> to </w:t>
      </w:r>
      <w:proofErr w:type="spellStart"/>
      <w:r>
        <w:t>the</w:t>
      </w:r>
      <w:proofErr w:type="spellEnd"/>
      <w:r>
        <w:t xml:space="preserve"> </w:t>
      </w:r>
      <w:proofErr w:type="spellStart"/>
      <w:r>
        <w:t>knowledge</w:t>
      </w:r>
      <w:proofErr w:type="spellEnd"/>
      <w:r>
        <w:t xml:space="preserve"> or </w:t>
      </w:r>
      <w:proofErr w:type="spellStart"/>
      <w:r>
        <w:t>skill</w:t>
      </w:r>
      <w:proofErr w:type="spellEnd"/>
      <w:r>
        <w:t xml:space="preserve"> to be </w:t>
      </w:r>
      <w:proofErr w:type="spellStart"/>
      <w:r>
        <w:t>removed</w:t>
      </w:r>
      <w:proofErr w:type="spellEnd"/>
      <w:r>
        <w:t xml:space="preserve"> </w:t>
      </w:r>
      <w:proofErr w:type="spellStart"/>
      <w:r>
        <w:t>and</w:t>
      </w:r>
      <w:proofErr w:type="spellEnd"/>
      <w:r>
        <w:t xml:space="preserve"> </w:t>
      </w:r>
      <w:proofErr w:type="spellStart"/>
      <w:r>
        <w:t>the</w:t>
      </w:r>
      <w:proofErr w:type="spellEnd"/>
      <w:r>
        <w:t xml:space="preserve"> </w:t>
      </w:r>
      <w:proofErr w:type="spellStart"/>
      <w:r>
        <w:t>list</w:t>
      </w:r>
      <w:proofErr w:type="spellEnd"/>
      <w:r>
        <w:t xml:space="preserve"> </w:t>
      </w:r>
      <w:proofErr w:type="spellStart"/>
      <w:r>
        <w:t>will</w:t>
      </w:r>
      <w:proofErr w:type="spellEnd"/>
      <w:r>
        <w:t xml:space="preserve"> be </w:t>
      </w:r>
      <w:proofErr w:type="spellStart"/>
      <w:r>
        <w:t>updated</w:t>
      </w:r>
      <w:proofErr w:type="spellEnd"/>
      <w:r>
        <w:t xml:space="preserve"> </w:t>
      </w:r>
      <w:proofErr w:type="spellStart"/>
      <w:r>
        <w:t>accordingly</w:t>
      </w:r>
      <w:proofErr w:type="spellEnd"/>
      <w:r>
        <w:t xml:space="preserve">. </w:t>
      </w:r>
      <w:proofErr w:type="spellStart"/>
      <w:r>
        <w:t>If</w:t>
      </w:r>
      <w:proofErr w:type="spellEnd"/>
      <w:r>
        <w:t xml:space="preserve"> </w:t>
      </w:r>
      <w:proofErr w:type="spellStart"/>
      <w:r>
        <w:t>you</w:t>
      </w:r>
      <w:proofErr w:type="spellEnd"/>
      <w:r>
        <w:t xml:space="preserve"> </w:t>
      </w:r>
      <w:proofErr w:type="spellStart"/>
      <w:r>
        <w:t>remove</w:t>
      </w:r>
      <w:proofErr w:type="spellEnd"/>
      <w:r>
        <w:t xml:space="preserve"> a ‘</w:t>
      </w:r>
      <w:proofErr w:type="spellStart"/>
      <w:r>
        <w:t>Knowledge</w:t>
      </w:r>
      <w:proofErr w:type="spellEnd"/>
      <w:r>
        <w:t xml:space="preserve"> </w:t>
      </w:r>
      <w:proofErr w:type="spellStart"/>
      <w:r>
        <w:t>required</w:t>
      </w:r>
      <w:proofErr w:type="spellEnd"/>
      <w:r>
        <w:t xml:space="preserve">’ </w:t>
      </w:r>
      <w:proofErr w:type="spellStart"/>
      <w:r>
        <w:t>the</w:t>
      </w:r>
      <w:proofErr w:type="spellEnd"/>
      <w:r>
        <w:t xml:space="preserve"> </w:t>
      </w:r>
      <w:proofErr w:type="spellStart"/>
      <w:r>
        <w:t>system</w:t>
      </w:r>
      <w:proofErr w:type="spellEnd"/>
      <w:r>
        <w:t xml:space="preserve"> </w:t>
      </w:r>
      <w:proofErr w:type="spellStart"/>
      <w:r>
        <w:t>will</w:t>
      </w:r>
      <w:proofErr w:type="spellEnd"/>
      <w:r>
        <w:t xml:space="preserve"> </w:t>
      </w:r>
      <w:proofErr w:type="spellStart"/>
      <w:r>
        <w:t>ask</w:t>
      </w:r>
      <w:proofErr w:type="spellEnd"/>
      <w:r>
        <w:t xml:space="preserve"> </w:t>
      </w:r>
      <w:proofErr w:type="spellStart"/>
      <w:r>
        <w:t>you</w:t>
      </w:r>
      <w:proofErr w:type="spellEnd"/>
      <w:r>
        <w:t xml:space="preserve"> </w:t>
      </w:r>
      <w:proofErr w:type="spellStart"/>
      <w:r>
        <w:t>whether</w:t>
      </w:r>
      <w:proofErr w:type="spellEnd"/>
      <w:r>
        <w:t xml:space="preserve"> to </w:t>
      </w:r>
      <w:proofErr w:type="spellStart"/>
      <w:r>
        <w:t>delete</w:t>
      </w:r>
      <w:proofErr w:type="spellEnd"/>
      <w:r>
        <w:t xml:space="preserve"> or </w:t>
      </w:r>
      <w:proofErr w:type="spellStart"/>
      <w:r>
        <w:t>keep</w:t>
      </w:r>
      <w:proofErr w:type="spellEnd"/>
      <w:r>
        <w:t xml:space="preserve"> all </w:t>
      </w:r>
      <w:proofErr w:type="spellStart"/>
      <w:r>
        <w:t>its</w:t>
      </w:r>
      <w:proofErr w:type="spellEnd"/>
      <w:r>
        <w:t xml:space="preserve"> </w:t>
      </w:r>
      <w:proofErr w:type="spellStart"/>
      <w:r>
        <w:t>associated</w:t>
      </w:r>
      <w:proofErr w:type="spellEnd"/>
      <w:r>
        <w:t xml:space="preserve"> ‘</w:t>
      </w:r>
      <w:proofErr w:type="spellStart"/>
      <w:r>
        <w:t>Skills</w:t>
      </w:r>
      <w:proofErr w:type="spellEnd"/>
      <w:r>
        <w:t xml:space="preserve">’. </w:t>
      </w:r>
    </w:p>
    <w:p w14:paraId="08A97175" w14:textId="77777777" w:rsidR="008F4E7B" w:rsidRDefault="008F4E7B" w:rsidP="008F4E7B">
      <w:pPr>
        <w:spacing w:before="240" w:after="240"/>
      </w:pPr>
      <w:r>
        <w:t xml:space="preserve"> </w:t>
      </w:r>
    </w:p>
    <w:p w14:paraId="67723E90" w14:textId="77777777" w:rsidR="008F4E7B" w:rsidRDefault="008F4E7B" w:rsidP="008F4E7B">
      <w:pPr>
        <w:keepNext/>
        <w:spacing w:after="240"/>
      </w:pPr>
      <w:r>
        <w:rPr>
          <w:noProof/>
        </w:rPr>
        <w:lastRenderedPageBreak/>
        <mc:AlternateContent>
          <mc:Choice Requires="wpg">
            <w:drawing>
              <wp:inline distT="0" distB="0" distL="0" distR="0" wp14:anchorId="61024D4B" wp14:editId="305C0EE3">
                <wp:extent cx="5642708" cy="5916763"/>
                <wp:effectExtent l="0" t="0" r="0" b="1905"/>
                <wp:docPr id="42" name="Grupo 42"/>
                <wp:cNvGraphicFramePr/>
                <a:graphic xmlns:a="http://schemas.openxmlformats.org/drawingml/2006/main">
                  <a:graphicData uri="http://schemas.microsoft.com/office/word/2010/wordprocessingGroup">
                    <wpg:wgp>
                      <wpg:cNvGrpSpPr/>
                      <wpg:grpSpPr>
                        <a:xfrm>
                          <a:off x="0" y="0"/>
                          <a:ext cx="5642708" cy="5916763"/>
                          <a:chOff x="1346849" y="164132"/>
                          <a:chExt cx="5643083" cy="5917173"/>
                        </a:xfrm>
                      </wpg:grpSpPr>
                      <pic:pic xmlns:pic="http://schemas.openxmlformats.org/drawingml/2006/picture">
                        <pic:nvPicPr>
                          <pic:cNvPr id="43" name="Imagen 43"/>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a:xfrm>
                            <a:off x="1346849" y="164132"/>
                            <a:ext cx="5643083" cy="5917173"/>
                          </a:xfrm>
                          <a:prstGeom prst="rect">
                            <a:avLst/>
                          </a:prstGeom>
                        </pic:spPr>
                      </pic:pic>
                      <wpg:grpSp>
                        <wpg:cNvPr id="44" name="Grupo 44"/>
                        <wpg:cNvGrpSpPr/>
                        <wpg:grpSpPr>
                          <a:xfrm>
                            <a:off x="1448847" y="452487"/>
                            <a:ext cx="3972387" cy="2990081"/>
                            <a:chOff x="0" y="0"/>
                            <a:chExt cx="3972387" cy="2990081"/>
                          </a:xfrm>
                        </wpg:grpSpPr>
                        <wpg:grpSp>
                          <wpg:cNvPr id="45" name="Grupo 45"/>
                          <wpg:cNvGrpSpPr/>
                          <wpg:grpSpPr>
                            <a:xfrm>
                              <a:off x="122549" y="0"/>
                              <a:ext cx="211091" cy="209174"/>
                              <a:chOff x="-39691" y="-37072"/>
                              <a:chExt cx="288408" cy="285789"/>
                            </a:xfrm>
                          </wpg:grpSpPr>
                          <wps:wsp>
                            <wps:cNvPr id="46" name="Elipse 46"/>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2F73612"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uadro de texto 47"/>
                            <wps:cNvSpPr txBox="1"/>
                            <wps:spPr>
                              <a:xfrm>
                                <a:off x="-39691" y="-37072"/>
                                <a:ext cx="277978" cy="277977"/>
                              </a:xfrm>
                              <a:prstGeom prst="rect">
                                <a:avLst/>
                              </a:prstGeom>
                              <a:noFill/>
                              <a:ln w="6350">
                                <a:noFill/>
                              </a:ln>
                            </wps:spPr>
                            <wps:txbx>
                              <w:txbxContent>
                                <w:p w14:paraId="50E22E20" w14:textId="77777777" w:rsidR="008F4E7B" w:rsidRPr="00F14E9D" w:rsidRDefault="008F4E7B" w:rsidP="008F4E7B">
                                  <w:pPr>
                                    <w:spacing w:line="240" w:lineRule="auto"/>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upo 48"/>
                          <wpg:cNvGrpSpPr/>
                          <wpg:grpSpPr>
                            <a:xfrm>
                              <a:off x="0" y="2780907"/>
                              <a:ext cx="211092" cy="209174"/>
                              <a:chOff x="-39692" y="-37072"/>
                              <a:chExt cx="288409" cy="285789"/>
                            </a:xfrm>
                          </wpg:grpSpPr>
                          <wps:wsp>
                            <wps:cNvPr id="49" name="Elipse 49"/>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10105672"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39692" y="-37072"/>
                                <a:ext cx="277978" cy="277978"/>
                              </a:xfrm>
                              <a:prstGeom prst="rect">
                                <a:avLst/>
                              </a:prstGeom>
                              <a:noFill/>
                              <a:ln w="6350">
                                <a:noFill/>
                              </a:ln>
                            </wps:spPr>
                            <wps:txbx>
                              <w:txbxContent>
                                <w:p w14:paraId="5DD11E91" w14:textId="77777777" w:rsidR="008F4E7B" w:rsidRPr="003B62DF" w:rsidRDefault="008F4E7B" w:rsidP="008F4E7B">
                                  <w:pPr>
                                    <w:spacing w:line="240" w:lineRule="auto"/>
                                    <w:rPr>
                                      <w:color w:val="FFFFFF" w:themeColor="background1"/>
                                      <w:sz w:val="18"/>
                                      <w:lang w:val="es-ES"/>
                                    </w:rPr>
                                  </w:pPr>
                                  <w:r>
                                    <w:rPr>
                                      <w:color w:val="FFFFFF" w:themeColor="background1"/>
                                      <w:sz w:val="18"/>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 name="Grupo 51"/>
                          <wpg:cNvGrpSpPr/>
                          <wpg:grpSpPr>
                            <a:xfrm>
                              <a:off x="3761295" y="2771480"/>
                              <a:ext cx="211092" cy="209174"/>
                              <a:chOff x="-39692" y="-37072"/>
                              <a:chExt cx="288409" cy="285789"/>
                            </a:xfrm>
                          </wpg:grpSpPr>
                          <wps:wsp>
                            <wps:cNvPr id="52" name="Elipse 52"/>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A8E81A2"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Cuadro de texto 53"/>
                            <wps:cNvSpPr txBox="1"/>
                            <wps:spPr>
                              <a:xfrm>
                                <a:off x="-39692" y="-37072"/>
                                <a:ext cx="277978" cy="277978"/>
                              </a:xfrm>
                              <a:prstGeom prst="rect">
                                <a:avLst/>
                              </a:prstGeom>
                              <a:noFill/>
                              <a:ln w="6350">
                                <a:noFill/>
                              </a:ln>
                            </wps:spPr>
                            <wps:txbx>
                              <w:txbxContent>
                                <w:p w14:paraId="080FFF58" w14:textId="77777777" w:rsidR="008F4E7B" w:rsidRDefault="008F4E7B" w:rsidP="008F4E7B">
                                  <w:pPr>
                                    <w:spacing w:line="240" w:lineRule="auto"/>
                                    <w:rPr>
                                      <w:color w:val="FFFFFF" w:themeColor="background1"/>
                                      <w:sz w:val="18"/>
                                      <w:lang w:val="es-ES"/>
                                    </w:rPr>
                                  </w:pPr>
                                  <w:r>
                                    <w:rPr>
                                      <w:color w:val="FFFFFF" w:themeColor="background1"/>
                                      <w:sz w:val="18"/>
                                      <w:lang w:val="es-ES"/>
                                    </w:rPr>
                                    <w:t>5</w:t>
                                  </w:r>
                                </w:p>
                                <w:p w14:paraId="68C37E20" w14:textId="77777777" w:rsidR="008F4E7B" w:rsidRPr="003B62DF" w:rsidRDefault="008F4E7B" w:rsidP="008F4E7B">
                                  <w:pPr>
                                    <w:spacing w:line="240" w:lineRule="auto"/>
                                    <w:rPr>
                                      <w:color w:val="FFFFFF" w:themeColor="background1"/>
                                      <w:sz w:val="18"/>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 name="Grupo 54"/>
                          <wpg:cNvGrpSpPr/>
                          <wpg:grpSpPr>
                            <a:xfrm>
                              <a:off x="876693" y="1159497"/>
                              <a:ext cx="211092" cy="209174"/>
                              <a:chOff x="-39692" y="-37072"/>
                              <a:chExt cx="288409" cy="285789"/>
                            </a:xfrm>
                          </wpg:grpSpPr>
                          <wps:wsp>
                            <wps:cNvPr id="55" name="Elipse 55"/>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2ECA8371"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Cuadro de texto 56"/>
                            <wps:cNvSpPr txBox="1"/>
                            <wps:spPr>
                              <a:xfrm>
                                <a:off x="-39692" y="-37072"/>
                                <a:ext cx="277977" cy="277978"/>
                              </a:xfrm>
                              <a:prstGeom prst="rect">
                                <a:avLst/>
                              </a:prstGeom>
                              <a:noFill/>
                              <a:ln w="6350">
                                <a:noFill/>
                              </a:ln>
                            </wps:spPr>
                            <wps:txbx>
                              <w:txbxContent>
                                <w:p w14:paraId="2A215C85" w14:textId="77777777" w:rsidR="008F4E7B" w:rsidRPr="003B62DF" w:rsidRDefault="008F4E7B" w:rsidP="008F4E7B">
                                  <w:pPr>
                                    <w:spacing w:line="240" w:lineRule="auto"/>
                                    <w:rPr>
                                      <w:color w:val="FFFFFF" w:themeColor="background1"/>
                                      <w:sz w:val="18"/>
                                      <w:lang w:val="es-ES"/>
                                    </w:rPr>
                                  </w:pPr>
                                  <w:r>
                                    <w:rPr>
                                      <w:color w:val="FFFFFF" w:themeColor="background1"/>
                                      <w:sz w:val="1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 name="Grupo 57"/>
                          <wpg:cNvGrpSpPr/>
                          <wpg:grpSpPr>
                            <a:xfrm>
                              <a:off x="2102178" y="197963"/>
                              <a:ext cx="211092" cy="209174"/>
                              <a:chOff x="-39692" y="-37072"/>
                              <a:chExt cx="288409" cy="285789"/>
                            </a:xfrm>
                          </wpg:grpSpPr>
                          <wps:wsp>
                            <wps:cNvPr id="58" name="Elipse 58"/>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5CE72551" w14:textId="77777777" w:rsidR="008F4E7B" w:rsidRPr="004B4205" w:rsidRDefault="008F4E7B" w:rsidP="008F4E7B">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Cuadro de texto 59"/>
                            <wps:cNvSpPr txBox="1"/>
                            <wps:spPr>
                              <a:xfrm>
                                <a:off x="-39692" y="-37072"/>
                                <a:ext cx="277978" cy="277978"/>
                              </a:xfrm>
                              <a:prstGeom prst="rect">
                                <a:avLst/>
                              </a:prstGeom>
                              <a:noFill/>
                              <a:ln w="6350">
                                <a:noFill/>
                              </a:ln>
                            </wps:spPr>
                            <wps:txbx>
                              <w:txbxContent>
                                <w:p w14:paraId="2A8F8DD0" w14:textId="77777777" w:rsidR="008F4E7B" w:rsidRPr="003B62DF" w:rsidRDefault="008F4E7B" w:rsidP="008F4E7B">
                                  <w:pPr>
                                    <w:spacing w:line="240" w:lineRule="auto"/>
                                    <w:rPr>
                                      <w:color w:val="FFFFFF" w:themeColor="background1"/>
                                      <w:sz w:val="18"/>
                                      <w:lang w:val="es-ES"/>
                                    </w:rPr>
                                  </w:pPr>
                                  <w:r>
                                    <w:rPr>
                                      <w:color w:val="FFFFFF" w:themeColor="background1"/>
                                      <w:sz w:val="1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61024D4B" id="Grupo 42" o:spid="_x0000_s1201" style="width:444.3pt;height:465.9pt;mso-position-horizontal-relative:char;mso-position-vertical-relative:line" coordorigin="13468,1641" coordsize="56430,591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">
                <v:shape id="Imagen 43" o:spid="_x0000_s1202" type="#_x0000_t75" style="position:absolute;left:13468;top:1641;width:56431;height:59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">
                  <v:imagedata r:id="rId38" o:title=""/>
                </v:shape>
                <v:group id="Grupo 44" o:spid="_x0000_s1203" style="position:absolute;left:14488;top:4524;width:39724;height:29901" coordsize="39723,29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group id="Grupo 45" o:spid="_x0000_s1204" style="position:absolute;left:1225;width:2111;height:2091" coordorigin="-39691,-37072" coordsize="288408,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oval id="Elipse 46" o:spid="_x0000_s1205"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" fillcolor="#ffc000" stroked="f">
                      <v:shadow on="t" color="black" opacity="22937f" origin=",.5" offset="0,.63889mm"/>
                      <v:textbox>
                        <w:txbxContent>
                          <w:p w14:paraId="32F73612" w14:textId="77777777" w:rsidR="008F4E7B" w:rsidRPr="004B4205" w:rsidRDefault="008F4E7B" w:rsidP="008F4E7B">
                            <w:pPr>
                              <w:spacing w:line="240" w:lineRule="auto"/>
                              <w:jc w:val="center"/>
                              <w:rPr>
                                <w:color w:val="404040" w:themeColor="text1" w:themeTint="BF"/>
                                <w:sz w:val="22"/>
                              </w:rPr>
                            </w:pPr>
                          </w:p>
                        </w:txbxContent>
                      </v:textbox>
                    </v:oval>
                    <v:shape id="Cuadro de texto 47" o:spid="_x0000_s1206" type="#_x0000_t202" style="position:absolute;left:-39691;top:-37072;width:277978;height:2779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0wQ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I4LTBDKAAAA&#13;&#10;4AAAAA8AAAAAAAAAAAAAAAAABwIAAGRycy9kb3ducmV2LnhtbFBLBQYAAAAAAwADALcAAAD+AgAA&#13;&#10;AAA=&#13;&#10;" filled="f" stroked="f" strokeweight=".5pt">
                      <v:textbox>
                        <w:txbxContent>
                          <w:p w14:paraId="50E22E20" w14:textId="77777777" w:rsidR="008F4E7B" w:rsidRPr="00F14E9D" w:rsidRDefault="008F4E7B" w:rsidP="008F4E7B">
                            <w:pPr>
                              <w:spacing w:line="240" w:lineRule="auto"/>
                              <w:rPr>
                                <w:color w:val="FFFFFF" w:themeColor="background1"/>
                                <w:sz w:val="18"/>
                              </w:rPr>
                            </w:pPr>
                            <w:r w:rsidRPr="00F14E9D">
                              <w:rPr>
                                <w:color w:val="FFFFFF" w:themeColor="background1"/>
                                <w:sz w:val="18"/>
                              </w:rPr>
                              <w:t>1</w:t>
                            </w:r>
                          </w:p>
                        </w:txbxContent>
                      </v:textbox>
                    </v:shape>
                  </v:group>
                  <v:group id="Grupo 48" o:spid="_x0000_s1207" style="position:absolute;top:27809;width:2110;height:2091"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oval id="Elipse 49" o:spid="_x0000_s1208"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" fillcolor="#ffc000" stroked="f">
                      <v:shadow on="t" color="black" opacity="22937f" origin=",.5" offset="0,.63889mm"/>
                      <v:textbox>
                        <w:txbxContent>
                          <w:p w14:paraId="10105672" w14:textId="77777777" w:rsidR="008F4E7B" w:rsidRPr="004B4205" w:rsidRDefault="008F4E7B" w:rsidP="008F4E7B">
                            <w:pPr>
                              <w:spacing w:line="240" w:lineRule="auto"/>
                              <w:jc w:val="center"/>
                              <w:rPr>
                                <w:color w:val="404040" w:themeColor="text1" w:themeTint="BF"/>
                                <w:sz w:val="22"/>
                              </w:rPr>
                            </w:pPr>
                          </w:p>
                        </w:txbxContent>
                      </v:textbox>
                    </v:oval>
                    <v:shape id="Cuadro de texto 50" o:spid="_x0000_s1209"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" filled="f" stroked="f" strokeweight=".5pt">
                      <v:textbox>
                        <w:txbxContent>
                          <w:p w14:paraId="5DD11E91" w14:textId="77777777" w:rsidR="008F4E7B" w:rsidRPr="003B62DF" w:rsidRDefault="008F4E7B" w:rsidP="008F4E7B">
                            <w:pPr>
                              <w:spacing w:line="240" w:lineRule="auto"/>
                              <w:rPr>
                                <w:color w:val="FFFFFF" w:themeColor="background1"/>
                                <w:sz w:val="18"/>
                                <w:lang w:val="es-ES"/>
                              </w:rPr>
                            </w:pPr>
                            <w:r>
                              <w:rPr>
                                <w:color w:val="FFFFFF" w:themeColor="background1"/>
                                <w:sz w:val="18"/>
                                <w:lang w:val="es-ES"/>
                              </w:rPr>
                              <w:t>4</w:t>
                            </w:r>
                          </w:p>
                        </w:txbxContent>
                      </v:textbox>
                    </v:shape>
                  </v:group>
                  <v:group id="Grupo 51" o:spid="_x0000_s1210" style="position:absolute;left:37612;top:27714;width:2111;height:2092"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oval id="Elipse 52" o:spid="_x0000_s1211"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" fillcolor="#ffc000" stroked="f">
                      <v:shadow on="t" color="black" opacity="22937f" origin=",.5" offset="0,.63889mm"/>
                      <v:textbox>
                        <w:txbxContent>
                          <w:p w14:paraId="3A8E81A2" w14:textId="77777777" w:rsidR="008F4E7B" w:rsidRPr="004B4205" w:rsidRDefault="008F4E7B" w:rsidP="008F4E7B">
                            <w:pPr>
                              <w:spacing w:line="240" w:lineRule="auto"/>
                              <w:jc w:val="center"/>
                              <w:rPr>
                                <w:color w:val="404040" w:themeColor="text1" w:themeTint="BF"/>
                                <w:sz w:val="22"/>
                              </w:rPr>
                            </w:pPr>
                          </w:p>
                        </w:txbxContent>
                      </v:textbox>
                    </v:oval>
                    <v:shape id="Cuadro de texto 53" o:spid="_x0000_s1212"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" filled="f" stroked="f" strokeweight=".5pt">
                      <v:textbox>
                        <w:txbxContent>
                          <w:p w14:paraId="080FFF58" w14:textId="77777777" w:rsidR="008F4E7B" w:rsidRDefault="008F4E7B" w:rsidP="008F4E7B">
                            <w:pPr>
                              <w:spacing w:line="240" w:lineRule="auto"/>
                              <w:rPr>
                                <w:color w:val="FFFFFF" w:themeColor="background1"/>
                                <w:sz w:val="18"/>
                                <w:lang w:val="es-ES"/>
                              </w:rPr>
                            </w:pPr>
                            <w:r>
                              <w:rPr>
                                <w:color w:val="FFFFFF" w:themeColor="background1"/>
                                <w:sz w:val="18"/>
                                <w:lang w:val="es-ES"/>
                              </w:rPr>
                              <w:t>5</w:t>
                            </w:r>
                          </w:p>
                          <w:p w14:paraId="68C37E20" w14:textId="77777777" w:rsidR="008F4E7B" w:rsidRPr="003B62DF" w:rsidRDefault="008F4E7B" w:rsidP="008F4E7B">
                            <w:pPr>
                              <w:spacing w:line="240" w:lineRule="auto"/>
                              <w:rPr>
                                <w:color w:val="FFFFFF" w:themeColor="background1"/>
                                <w:sz w:val="18"/>
                                <w:lang w:val="es-ES"/>
                              </w:rPr>
                            </w:pPr>
                          </w:p>
                        </w:txbxContent>
                      </v:textbox>
                    </v:shape>
                  </v:group>
                  <v:group id="Grupo 54" o:spid="_x0000_s1213" style="position:absolute;left:8766;top:11594;width:2111;height:2092"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1ZW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">
                    <v:oval id="Elipse 55" o:spid="_x0000_s1214"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" fillcolor="#ffc000" stroked="f">
                      <v:shadow on="t" color="black" opacity="22937f" origin=",.5" offset="0,.63889mm"/>
                      <v:textbox>
                        <w:txbxContent>
                          <w:p w14:paraId="2ECA8371" w14:textId="77777777" w:rsidR="008F4E7B" w:rsidRPr="004B4205" w:rsidRDefault="008F4E7B" w:rsidP="008F4E7B">
                            <w:pPr>
                              <w:spacing w:line="240" w:lineRule="auto"/>
                              <w:jc w:val="center"/>
                              <w:rPr>
                                <w:color w:val="404040" w:themeColor="text1" w:themeTint="BF"/>
                                <w:sz w:val="22"/>
                              </w:rPr>
                            </w:pPr>
                          </w:p>
                        </w:txbxContent>
                      </v:textbox>
                    </v:oval>
                    <v:shape id="Cuadro de texto 56" o:spid="_x0000_s1215" type="#_x0000_t202" style="position:absolute;left:-39692;top:-37072;width:277977;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" filled="f" stroked="f" strokeweight=".5pt">
                      <v:textbox>
                        <w:txbxContent>
                          <w:p w14:paraId="2A215C85" w14:textId="77777777" w:rsidR="008F4E7B" w:rsidRPr="003B62DF" w:rsidRDefault="008F4E7B" w:rsidP="008F4E7B">
                            <w:pPr>
                              <w:spacing w:line="240" w:lineRule="auto"/>
                              <w:rPr>
                                <w:color w:val="FFFFFF" w:themeColor="background1"/>
                                <w:sz w:val="18"/>
                                <w:lang w:val="es-ES"/>
                              </w:rPr>
                            </w:pPr>
                            <w:r>
                              <w:rPr>
                                <w:color w:val="FFFFFF" w:themeColor="background1"/>
                                <w:sz w:val="18"/>
                                <w:lang w:val="es-ES"/>
                              </w:rPr>
                              <w:t>3</w:t>
                            </w:r>
                          </w:p>
                        </w:txbxContent>
                      </v:textbox>
                    </v:shape>
                  </v:group>
                  <v:group id="Grupo 57" o:spid="_x0000_s1216" style="position:absolute;left:21021;top:1979;width:2111;height:2092"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oval id="Elipse 58" o:spid="_x0000_s1217"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" fillcolor="#ffc000" stroked="f">
                      <v:shadow on="t" color="black" opacity="22937f" origin=",.5" offset="0,.63889mm"/>
                      <v:textbox>
                        <w:txbxContent>
                          <w:p w14:paraId="5CE72551" w14:textId="77777777" w:rsidR="008F4E7B" w:rsidRPr="004B4205" w:rsidRDefault="008F4E7B" w:rsidP="008F4E7B">
                            <w:pPr>
                              <w:spacing w:line="240" w:lineRule="auto"/>
                              <w:jc w:val="center"/>
                              <w:rPr>
                                <w:color w:val="404040" w:themeColor="text1" w:themeTint="BF"/>
                                <w:sz w:val="22"/>
                              </w:rPr>
                            </w:pPr>
                          </w:p>
                        </w:txbxContent>
                      </v:textbox>
                    </v:oval>
                    <v:shape id="Cuadro de texto 59" o:spid="_x0000_s1218"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" filled="f" stroked="f" strokeweight=".5pt">
                      <v:textbox>
                        <w:txbxContent>
                          <w:p w14:paraId="2A8F8DD0" w14:textId="77777777" w:rsidR="008F4E7B" w:rsidRPr="003B62DF" w:rsidRDefault="008F4E7B" w:rsidP="008F4E7B">
                            <w:pPr>
                              <w:spacing w:line="240" w:lineRule="auto"/>
                              <w:rPr>
                                <w:color w:val="FFFFFF" w:themeColor="background1"/>
                                <w:sz w:val="18"/>
                                <w:lang w:val="es-ES"/>
                              </w:rPr>
                            </w:pPr>
                            <w:r>
                              <w:rPr>
                                <w:color w:val="FFFFFF" w:themeColor="background1"/>
                                <w:sz w:val="18"/>
                                <w:lang w:val="es-ES"/>
                              </w:rPr>
                              <w:t>2</w:t>
                            </w:r>
                          </w:p>
                        </w:txbxContent>
                      </v:textbox>
                    </v:shape>
                  </v:group>
                </v:group>
                <w10:anchorlock/>
              </v:group>
            </w:pict>
          </mc:Fallback>
        </mc:AlternateContent>
      </w:r>
    </w:p>
    <w:p w14:paraId="24D708D5" w14:textId="1EF63841" w:rsidR="008F4E7B" w:rsidRDefault="008F4E7B" w:rsidP="008F4E7B">
      <w:pPr>
        <w:pStyle w:val="Caption"/>
        <w:jc w:val="center"/>
      </w:pPr>
      <w:proofErr w:type="spellStart"/>
      <w:r>
        <w:t>Figure</w:t>
      </w:r>
      <w:proofErr w:type="spellEnd"/>
      <w:r>
        <w:t xml:space="preserve"> </w:t>
      </w:r>
      <w:r>
        <w:fldChar w:fldCharType="begin"/>
      </w:r>
      <w:r>
        <w:instrText xml:space="preserve"> SEQ Figure \* ARABIC </w:instrText>
      </w:r>
      <w:r>
        <w:fldChar w:fldCharType="separate"/>
      </w:r>
      <w:r w:rsidR="00DE728A">
        <w:rPr>
          <w:noProof/>
        </w:rPr>
        <w:t>17</w:t>
      </w:r>
      <w:r>
        <w:fldChar w:fldCharType="end"/>
      </w:r>
      <w:r>
        <w:t xml:space="preserve">. </w:t>
      </w:r>
      <w:proofErr w:type="spellStart"/>
      <w:r w:rsidRPr="00B66DA5">
        <w:t>Adding</w:t>
      </w:r>
      <w:proofErr w:type="spellEnd"/>
      <w:r w:rsidRPr="00B66DA5">
        <w:t xml:space="preserve"> </w:t>
      </w:r>
      <w:proofErr w:type="spellStart"/>
      <w:r w:rsidRPr="00B66DA5">
        <w:t>knowledge</w:t>
      </w:r>
      <w:proofErr w:type="spellEnd"/>
      <w:r w:rsidRPr="00B66DA5">
        <w:t xml:space="preserve"> </w:t>
      </w:r>
      <w:proofErr w:type="spellStart"/>
      <w:r w:rsidRPr="00B66DA5">
        <w:t>and</w:t>
      </w:r>
      <w:proofErr w:type="spellEnd"/>
      <w:r w:rsidRPr="00B66DA5">
        <w:t xml:space="preserve"> </w:t>
      </w:r>
      <w:proofErr w:type="spellStart"/>
      <w:r w:rsidRPr="00B66DA5">
        <w:t>skills</w:t>
      </w:r>
      <w:proofErr w:type="spellEnd"/>
      <w:r w:rsidRPr="00B66DA5">
        <w:t xml:space="preserve"> </w:t>
      </w:r>
      <w:proofErr w:type="spellStart"/>
      <w:r w:rsidRPr="00B66DA5">
        <w:t>from</w:t>
      </w:r>
      <w:proofErr w:type="spellEnd"/>
      <w:r w:rsidRPr="00B66DA5">
        <w:t xml:space="preserve"> </w:t>
      </w:r>
      <w:proofErr w:type="spellStart"/>
      <w:r w:rsidRPr="00B66DA5">
        <w:t>the</w:t>
      </w:r>
      <w:proofErr w:type="spellEnd"/>
      <w:r w:rsidRPr="00B66DA5">
        <w:t xml:space="preserve"> BoK</w:t>
      </w:r>
    </w:p>
    <w:p w14:paraId="687AAA25" w14:textId="77777777" w:rsidR="008F4E7B" w:rsidRDefault="008F4E7B" w:rsidP="008F4E7B">
      <w:pPr>
        <w:spacing w:after="240"/>
      </w:pPr>
      <w:r>
        <w:rPr>
          <w:noProof/>
        </w:rPr>
        <mc:AlternateContent>
          <mc:Choice Requires="wps">
            <w:drawing>
              <wp:anchor distT="0" distB="0" distL="114300" distR="114300" simplePos="0" relativeHeight="251661312" behindDoc="0" locked="0" layoutInCell="1" hidden="0" allowOverlap="1" wp14:anchorId="56B3EFBB" wp14:editId="5000CDE5">
                <wp:simplePos x="0" y="0"/>
                <wp:positionH relativeFrom="column">
                  <wp:posOffset>1</wp:posOffset>
                </wp:positionH>
                <wp:positionV relativeFrom="paragraph">
                  <wp:posOffset>2781300</wp:posOffset>
                </wp:positionV>
                <wp:extent cx="5733415" cy="12700"/>
                <wp:effectExtent l="0" t="0" r="0" b="0"/>
                <wp:wrapSquare wrapText="bothSides" distT="0" distB="0" distL="114300" distR="114300"/>
                <wp:docPr id="191" name="Rectángulo 191"/>
                <wp:cNvGraphicFramePr/>
                <a:graphic xmlns:a="http://schemas.openxmlformats.org/drawingml/2006/main">
                  <a:graphicData uri="http://schemas.microsoft.com/office/word/2010/wordprocessingShape">
                    <wps:wsp>
                      <wps:cNvSpPr/>
                      <wps:spPr>
                        <a:xfrm>
                          <a:off x="2479293" y="3779683"/>
                          <a:ext cx="5733415" cy="635"/>
                        </a:xfrm>
                        <a:prstGeom prst="rect">
                          <a:avLst/>
                        </a:prstGeom>
                        <a:solidFill>
                          <a:srgbClr val="FFFFFF"/>
                        </a:solidFill>
                        <a:ln>
                          <a:noFill/>
                        </a:ln>
                      </wps:spPr>
                      <wps:txbx>
                        <w:txbxContent>
                          <w:p w14:paraId="604021ED" w14:textId="77777777" w:rsidR="008F4E7B" w:rsidRDefault="008F4E7B" w:rsidP="008F4E7B">
                            <w:pPr>
                              <w:spacing w:after="200" w:line="240" w:lineRule="auto"/>
                              <w:jc w:val="center"/>
                              <w:textDirection w:val="btLr"/>
                            </w:pPr>
                            <w:proofErr w:type="spellStart"/>
                            <w:r>
                              <w:rPr>
                                <w:rFonts w:ascii="Arial" w:eastAsia="Arial" w:hAnsi="Arial" w:cs="Arial"/>
                                <w:i/>
                                <w:color w:val="1F497D"/>
                                <w:sz w:val="18"/>
                              </w:rPr>
                              <w:t>Figure</w:t>
                            </w:r>
                            <w:proofErr w:type="spellEnd"/>
                            <w:r>
                              <w:rPr>
                                <w:rFonts w:ascii="Arial" w:eastAsia="Arial" w:hAnsi="Arial" w:cs="Arial"/>
                                <w:i/>
                                <w:color w:val="1F497D"/>
                                <w:sz w:val="18"/>
                              </w:rPr>
                              <w:t xml:space="preserve">  SEQ </w:t>
                            </w:r>
                            <w:proofErr w:type="spellStart"/>
                            <w:r>
                              <w:rPr>
                                <w:rFonts w:ascii="Arial" w:eastAsia="Arial" w:hAnsi="Arial" w:cs="Arial"/>
                                <w:i/>
                                <w:color w:val="1F497D"/>
                                <w:sz w:val="18"/>
                              </w:rPr>
                              <w:t>Figure</w:t>
                            </w:r>
                            <w:proofErr w:type="spellEnd"/>
                            <w:r>
                              <w:rPr>
                                <w:rFonts w:ascii="Arial" w:eastAsia="Arial" w:hAnsi="Arial" w:cs="Arial"/>
                                <w:i/>
                                <w:color w:val="1F497D"/>
                                <w:sz w:val="18"/>
                              </w:rPr>
                              <w:t xml:space="preserve"> \* ARABIC 8 JO General </w:t>
                            </w:r>
                            <w:proofErr w:type="spellStart"/>
                            <w:r>
                              <w:rPr>
                                <w:rFonts w:ascii="Arial" w:eastAsia="Arial" w:hAnsi="Arial" w:cs="Arial"/>
                                <w:i/>
                                <w:color w:val="1F497D"/>
                                <w:sz w:val="18"/>
                              </w:rPr>
                              <w:t>Information</w:t>
                            </w:r>
                            <w:proofErr w:type="spellEnd"/>
                            <w:r>
                              <w:rPr>
                                <w:rFonts w:ascii="Arial" w:eastAsia="Arial" w:hAnsi="Arial" w:cs="Arial"/>
                                <w:i/>
                                <w:color w:val="1F497D"/>
                                <w:sz w:val="18"/>
                              </w:rPr>
                              <w:t xml:space="preserve"> </w:t>
                            </w:r>
                            <w:proofErr w:type="spellStart"/>
                            <w:r>
                              <w:rPr>
                                <w:rFonts w:ascii="Arial" w:eastAsia="Arial" w:hAnsi="Arial" w:cs="Arial"/>
                                <w:i/>
                                <w:color w:val="1F497D"/>
                                <w:sz w:val="18"/>
                              </w:rPr>
                              <w:t>form</w:t>
                            </w:r>
                            <w:proofErr w:type="spellEnd"/>
                          </w:p>
                        </w:txbxContent>
                      </wps:txbx>
                      <wps:bodyPr spcFirstLastPara="1" wrap="square" lIns="0" tIns="0" rIns="0" bIns="0" anchor="t" anchorCtr="0">
                        <a:noAutofit/>
                      </wps:bodyPr>
                    </wps:wsp>
                  </a:graphicData>
                </a:graphic>
              </wp:anchor>
            </w:drawing>
          </mc:Choice>
          <mc:Fallback>
            <w:pict>
              <v:rect w14:anchorId="56B3EFBB" id="Rectángulo 191" o:spid="_x0000_s1219" style="position:absolute;left:0;text-align:left;margin-left:0;margin-top:219pt;width:451.45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" stroked="f">
                <v:textbox inset="0,0,0,0">
                  <w:txbxContent>
                    <w:p w14:paraId="604021ED" w14:textId="77777777" w:rsidR="008F4E7B" w:rsidRDefault="008F4E7B" w:rsidP="008F4E7B">
                      <w:pPr>
                        <w:spacing w:after="200" w:line="240" w:lineRule="auto"/>
                        <w:jc w:val="center"/>
                        <w:textDirection w:val="btLr"/>
                      </w:pPr>
                      <w:proofErr w:type="spellStart"/>
                      <w:r>
                        <w:rPr>
                          <w:rFonts w:ascii="Arial" w:eastAsia="Arial" w:hAnsi="Arial" w:cs="Arial"/>
                          <w:i/>
                          <w:color w:val="1F497D"/>
                          <w:sz w:val="18"/>
                        </w:rPr>
                        <w:t>Figure</w:t>
                      </w:r>
                      <w:proofErr w:type="spellEnd"/>
                      <w:r>
                        <w:rPr>
                          <w:rFonts w:ascii="Arial" w:eastAsia="Arial" w:hAnsi="Arial" w:cs="Arial"/>
                          <w:i/>
                          <w:color w:val="1F497D"/>
                          <w:sz w:val="18"/>
                        </w:rPr>
                        <w:t xml:space="preserve">  SEQ </w:t>
                      </w:r>
                      <w:proofErr w:type="spellStart"/>
                      <w:r>
                        <w:rPr>
                          <w:rFonts w:ascii="Arial" w:eastAsia="Arial" w:hAnsi="Arial" w:cs="Arial"/>
                          <w:i/>
                          <w:color w:val="1F497D"/>
                          <w:sz w:val="18"/>
                        </w:rPr>
                        <w:t>Figure</w:t>
                      </w:r>
                      <w:proofErr w:type="spellEnd"/>
                      <w:r>
                        <w:rPr>
                          <w:rFonts w:ascii="Arial" w:eastAsia="Arial" w:hAnsi="Arial" w:cs="Arial"/>
                          <w:i/>
                          <w:color w:val="1F497D"/>
                          <w:sz w:val="18"/>
                        </w:rPr>
                        <w:t xml:space="preserve"> \* ARABIC 8 JO General </w:t>
                      </w:r>
                      <w:proofErr w:type="spellStart"/>
                      <w:r>
                        <w:rPr>
                          <w:rFonts w:ascii="Arial" w:eastAsia="Arial" w:hAnsi="Arial" w:cs="Arial"/>
                          <w:i/>
                          <w:color w:val="1F497D"/>
                          <w:sz w:val="18"/>
                        </w:rPr>
                        <w:t>Information</w:t>
                      </w:r>
                      <w:proofErr w:type="spellEnd"/>
                      <w:r>
                        <w:rPr>
                          <w:rFonts w:ascii="Arial" w:eastAsia="Arial" w:hAnsi="Arial" w:cs="Arial"/>
                          <w:i/>
                          <w:color w:val="1F497D"/>
                          <w:sz w:val="18"/>
                        </w:rPr>
                        <w:t xml:space="preserve"> </w:t>
                      </w:r>
                      <w:proofErr w:type="spellStart"/>
                      <w:r>
                        <w:rPr>
                          <w:rFonts w:ascii="Arial" w:eastAsia="Arial" w:hAnsi="Arial" w:cs="Arial"/>
                          <w:i/>
                          <w:color w:val="1F497D"/>
                          <w:sz w:val="18"/>
                        </w:rPr>
                        <w:t>form</w:t>
                      </w:r>
                      <w:proofErr w:type="spellEnd"/>
                    </w:p>
                  </w:txbxContent>
                </v:textbox>
                <w10:wrap type="square"/>
              </v:rect>
            </w:pict>
          </mc:Fallback>
        </mc:AlternateContent>
      </w:r>
      <w:r>
        <w:rPr>
          <w:noProof/>
        </w:rPr>
        <mc:AlternateContent>
          <mc:Choice Requires="wps">
            <w:drawing>
              <wp:anchor distT="0" distB="0" distL="114300" distR="114300" simplePos="0" relativeHeight="251662336" behindDoc="0" locked="0" layoutInCell="1" hidden="0" allowOverlap="1" wp14:anchorId="49E7B8C9" wp14:editId="59A8D4C1">
                <wp:simplePos x="0" y="0"/>
                <wp:positionH relativeFrom="column">
                  <wp:posOffset>114300</wp:posOffset>
                </wp:positionH>
                <wp:positionV relativeFrom="paragraph">
                  <wp:posOffset>88900</wp:posOffset>
                </wp:positionV>
                <wp:extent cx="212982" cy="212982"/>
                <wp:effectExtent l="0" t="0" r="0" b="0"/>
                <wp:wrapNone/>
                <wp:docPr id="188" name="Rectángulo 188"/>
                <wp:cNvGraphicFramePr/>
                <a:graphic xmlns:a="http://schemas.openxmlformats.org/drawingml/2006/main">
                  <a:graphicData uri="http://schemas.microsoft.com/office/word/2010/wordprocessingShape">
                    <wps:wsp>
                      <wps:cNvSpPr/>
                      <wps:spPr>
                        <a:xfrm>
                          <a:off x="5244272" y="3678272"/>
                          <a:ext cx="203457" cy="203457"/>
                        </a:xfrm>
                        <a:prstGeom prst="rect">
                          <a:avLst/>
                        </a:prstGeom>
                        <a:noFill/>
                        <a:ln>
                          <a:noFill/>
                        </a:ln>
                      </wps:spPr>
                      <wps:txbx>
                        <w:txbxContent>
                          <w:p w14:paraId="1762783D" w14:textId="77777777" w:rsidR="008F4E7B" w:rsidRDefault="008F4E7B" w:rsidP="008F4E7B">
                            <w:pPr>
                              <w:spacing w:line="240" w:lineRule="auto"/>
                              <w:textDirection w:val="btLr"/>
                            </w:pPr>
                            <w:r>
                              <w:rPr>
                                <w:color w:val="FFFFFF"/>
                                <w:sz w:val="18"/>
                              </w:rPr>
                              <w:t>2</w:t>
                            </w:r>
                          </w:p>
                        </w:txbxContent>
                      </wps:txbx>
                      <wps:bodyPr spcFirstLastPara="1" wrap="square" lIns="91425" tIns="45700" rIns="91425" bIns="45700" anchor="t" anchorCtr="0">
                        <a:noAutofit/>
                      </wps:bodyPr>
                    </wps:wsp>
                  </a:graphicData>
                </a:graphic>
              </wp:anchor>
            </w:drawing>
          </mc:Choice>
          <mc:Fallback>
            <w:pict>
              <v:rect w14:anchorId="49E7B8C9" id="Rectángulo 188" o:spid="_x0000_s1220" style="position:absolute;left:0;text-align:left;margin-left:9pt;margin-top:7pt;width:16.75pt;height:16.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" filled="f" stroked="f">
                <v:textbox inset="2.53958mm,1.2694mm,2.53958mm,1.2694mm">
                  <w:txbxContent>
                    <w:p w14:paraId="1762783D" w14:textId="77777777" w:rsidR="008F4E7B" w:rsidRDefault="008F4E7B" w:rsidP="008F4E7B">
                      <w:pPr>
                        <w:spacing w:line="240" w:lineRule="auto"/>
                        <w:textDirection w:val="btLr"/>
                      </w:pPr>
                      <w:r>
                        <w:rPr>
                          <w:color w:val="FFFFFF"/>
                          <w:sz w:val="18"/>
                        </w:rPr>
                        <w:t>2</w:t>
                      </w:r>
                    </w:p>
                  </w:txbxContent>
                </v:textbox>
              </v:rect>
            </w:pict>
          </mc:Fallback>
        </mc:AlternateContent>
      </w:r>
    </w:p>
    <w:p w14:paraId="44DE3451" w14:textId="77777777" w:rsidR="008F4E7B" w:rsidRPr="002F43A7" w:rsidRDefault="008F4E7B" w:rsidP="008F4E7B">
      <w:pPr>
        <w:spacing w:after="240"/>
        <w:rPr>
          <w:vanish/>
          <w:specVanish/>
        </w:rPr>
      </w:pPr>
      <w:proofErr w:type="spellStart"/>
      <w:r>
        <w:t>You</w:t>
      </w:r>
      <w:proofErr w:type="spellEnd"/>
      <w:r>
        <w:t xml:space="preserve"> </w:t>
      </w:r>
      <w:r w:rsidRPr="00AA48DF">
        <w:t xml:space="preserve">can </w:t>
      </w:r>
    </w:p>
    <w:p w14:paraId="1B89F054" w14:textId="77777777" w:rsidR="008F4E7B" w:rsidRPr="002F43A7" w:rsidRDefault="008F4E7B" w:rsidP="008F4E7B">
      <w:pPr>
        <w:pStyle w:val="Indiceentexto"/>
        <w:rPr>
          <w:vanish/>
          <w:specVanish/>
        </w:rPr>
      </w:pPr>
      <w:r>
        <w:t xml:space="preserve"> </w:t>
      </w:r>
      <w:bookmarkStart w:id="127" w:name="_Toc139972348"/>
      <w:bookmarkStart w:id="128" w:name="_Toc139972793"/>
      <w:r w:rsidRPr="002F43A7">
        <w:t>add a custom skill</w:t>
      </w:r>
      <w:bookmarkEnd w:id="127"/>
      <w:bookmarkEnd w:id="128"/>
    </w:p>
    <w:p w14:paraId="15D58562" w14:textId="77777777" w:rsidR="008F4E7B" w:rsidRPr="00BB1D1A" w:rsidRDefault="008F4E7B" w:rsidP="008F4E7B">
      <w:pPr>
        <w:spacing w:after="240"/>
        <w:rPr>
          <w:vanish/>
          <w:specVanish/>
        </w:rPr>
      </w:pPr>
      <w:r w:rsidRPr="00AA48DF">
        <w:t xml:space="preserve"> </w:t>
      </w:r>
      <w:proofErr w:type="spellStart"/>
      <w:r w:rsidRPr="00AA48DF">
        <w:t>by</w:t>
      </w:r>
      <w:proofErr w:type="spellEnd"/>
      <w:r>
        <w:t xml:space="preserve"> </w:t>
      </w:r>
      <w:proofErr w:type="spellStart"/>
      <w:r>
        <w:t>writing</w:t>
      </w:r>
      <w:proofErr w:type="spellEnd"/>
      <w:r>
        <w:t xml:space="preserve"> </w:t>
      </w:r>
      <w:proofErr w:type="spellStart"/>
      <w:r>
        <w:t>them</w:t>
      </w:r>
      <w:proofErr w:type="spellEnd"/>
      <w:r>
        <w:t xml:space="preserve"> in </w:t>
      </w:r>
      <w:proofErr w:type="spellStart"/>
      <w:r>
        <w:t>the</w:t>
      </w:r>
      <w:proofErr w:type="spellEnd"/>
      <w:r>
        <w:t xml:space="preserve"> text box (1) </w:t>
      </w:r>
      <w:proofErr w:type="spellStart"/>
      <w:r>
        <w:t>and</w:t>
      </w:r>
      <w:proofErr w:type="spellEnd"/>
      <w:r>
        <w:t xml:space="preserve"> </w:t>
      </w:r>
      <w:proofErr w:type="spellStart"/>
      <w:r>
        <w:t>then</w:t>
      </w:r>
      <w:proofErr w:type="spellEnd"/>
      <w:r>
        <w:t xml:space="preserve"> </w:t>
      </w:r>
      <w:proofErr w:type="spellStart"/>
      <w:r>
        <w:t>clicking</w:t>
      </w:r>
      <w:proofErr w:type="spellEnd"/>
      <w:r>
        <w:t xml:space="preserve"> on ‘</w:t>
      </w:r>
      <w:proofErr w:type="spellStart"/>
      <w:r>
        <w:t>Add</w:t>
      </w:r>
      <w:proofErr w:type="spellEnd"/>
      <w:r>
        <w:t xml:space="preserve"> </w:t>
      </w:r>
      <w:proofErr w:type="spellStart"/>
      <w:r>
        <w:t>Skill</w:t>
      </w:r>
      <w:proofErr w:type="spellEnd"/>
      <w:r>
        <w:t xml:space="preserve">’ </w:t>
      </w:r>
      <w:proofErr w:type="spellStart"/>
      <w:r>
        <w:t>button</w:t>
      </w:r>
      <w:proofErr w:type="spellEnd"/>
      <w:r>
        <w:t xml:space="preserve"> (2). (</w:t>
      </w:r>
      <w:proofErr w:type="spellStart"/>
      <w:r>
        <w:t>Figure</w:t>
      </w:r>
      <w:proofErr w:type="spellEnd"/>
      <w:r>
        <w:t xml:space="preserve"> 18)</w:t>
      </w:r>
    </w:p>
    <w:p w14:paraId="3B6AC34A" w14:textId="77777777" w:rsidR="008F4E7B" w:rsidRDefault="008F4E7B" w:rsidP="008F4E7B">
      <w:pPr>
        <w:spacing w:after="240"/>
      </w:pPr>
      <w:r>
        <w:t xml:space="preserve"> </w:t>
      </w:r>
    </w:p>
    <w:p w14:paraId="09D2BAB0" w14:textId="77777777" w:rsidR="008F4E7B" w:rsidRDefault="008F4E7B" w:rsidP="008F4E7B">
      <w:pPr>
        <w:spacing w:after="240"/>
      </w:pPr>
      <w:r>
        <w:rPr>
          <w:noProof/>
        </w:rPr>
        <w:lastRenderedPageBreak/>
        <mc:AlternateContent>
          <mc:Choice Requires="wps">
            <w:drawing>
              <wp:anchor distT="0" distB="0" distL="114300" distR="114300" simplePos="0" relativeHeight="251714560" behindDoc="0" locked="0" layoutInCell="1" allowOverlap="1" wp14:anchorId="3CF6D2DF" wp14:editId="640477EC">
                <wp:simplePos x="0" y="0"/>
                <wp:positionH relativeFrom="column">
                  <wp:posOffset>882640</wp:posOffset>
                </wp:positionH>
                <wp:positionV relativeFrom="paragraph">
                  <wp:posOffset>1951795</wp:posOffset>
                </wp:positionV>
                <wp:extent cx="3921760" cy="635"/>
                <wp:effectExtent l="0" t="0" r="2540" b="12065"/>
                <wp:wrapTopAndBottom/>
                <wp:docPr id="1598958463" name="Text Box 1"/>
                <wp:cNvGraphicFramePr/>
                <a:graphic xmlns:a="http://schemas.openxmlformats.org/drawingml/2006/main">
                  <a:graphicData uri="http://schemas.microsoft.com/office/word/2010/wordprocessingShape">
                    <wps:wsp>
                      <wps:cNvSpPr txBox="1"/>
                      <wps:spPr>
                        <a:xfrm>
                          <a:off x="0" y="0"/>
                          <a:ext cx="3921760" cy="635"/>
                        </a:xfrm>
                        <a:prstGeom prst="rect">
                          <a:avLst/>
                        </a:prstGeom>
                        <a:solidFill>
                          <a:prstClr val="white"/>
                        </a:solidFill>
                        <a:ln>
                          <a:noFill/>
                        </a:ln>
                      </wps:spPr>
                      <wps:txbx>
                        <w:txbxContent>
                          <w:p w14:paraId="37AB684B" w14:textId="7167A1CA" w:rsidR="008F4E7B" w:rsidRPr="00A219B3" w:rsidRDefault="008F4E7B" w:rsidP="008F4E7B">
                            <w:pPr>
                              <w:pStyle w:val="Caption"/>
                              <w:jc w:val="center"/>
                              <w:rPr>
                                <w:noProof/>
                                <w:color w:val="434343"/>
                                <w:lang w:val="en-GB"/>
                              </w:rPr>
                            </w:pPr>
                            <w:proofErr w:type="spellStart"/>
                            <w:r>
                              <w:t>Figure</w:t>
                            </w:r>
                            <w:proofErr w:type="spellEnd"/>
                            <w:r>
                              <w:t xml:space="preserve"> </w:t>
                            </w:r>
                            <w:r>
                              <w:fldChar w:fldCharType="begin"/>
                            </w:r>
                            <w:r>
                              <w:instrText xml:space="preserve"> SEQ Figure \* ARABIC </w:instrText>
                            </w:r>
                            <w:r>
                              <w:fldChar w:fldCharType="separate"/>
                            </w:r>
                            <w:r w:rsidR="00DE728A">
                              <w:rPr>
                                <w:noProof/>
                              </w:rPr>
                              <w:t>18</w:t>
                            </w:r>
                            <w:r>
                              <w:fldChar w:fldCharType="end"/>
                            </w:r>
                            <w:r>
                              <w:t xml:space="preserve">. </w:t>
                            </w:r>
                            <w:proofErr w:type="spellStart"/>
                            <w:r w:rsidRPr="00C34345">
                              <w:t>Add</w:t>
                            </w:r>
                            <w:proofErr w:type="spellEnd"/>
                            <w:r w:rsidRPr="00C34345">
                              <w:t xml:space="preserve"> a </w:t>
                            </w:r>
                            <w:proofErr w:type="spellStart"/>
                            <w:r w:rsidRPr="00C34345">
                              <w:t>custom</w:t>
                            </w:r>
                            <w:proofErr w:type="spellEnd"/>
                            <w:r w:rsidRPr="00C34345">
                              <w:t xml:space="preserve"> </w:t>
                            </w:r>
                            <w:proofErr w:type="spellStart"/>
                            <w:r w:rsidRPr="00C34345">
                              <w:t>skill</w:t>
                            </w:r>
                            <w:proofErr w:type="spellEnd"/>
                            <w:r w:rsidRPr="00C34345">
                              <w:t xml:space="preserve"> to a JO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6D2DF" id="_x0000_s1221" type="#_x0000_t202" style="position:absolute;left:0;text-align:left;margin-left:69.5pt;margin-top:153.7pt;width:308.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" stroked="f">
                <v:textbox style="mso-fit-shape-to-text:t" inset="0,0,0,0">
                  <w:txbxContent>
                    <w:p w14:paraId="37AB684B" w14:textId="7167A1CA" w:rsidR="008F4E7B" w:rsidRPr="00A219B3" w:rsidRDefault="008F4E7B" w:rsidP="008F4E7B">
                      <w:pPr>
                        <w:pStyle w:val="Caption"/>
                        <w:jc w:val="center"/>
                        <w:rPr>
                          <w:noProof/>
                          <w:color w:val="434343"/>
                          <w:lang w:val="en-GB"/>
                        </w:rPr>
                      </w:pPr>
                      <w:proofErr w:type="spellStart"/>
                      <w:r>
                        <w:t>Figure</w:t>
                      </w:r>
                      <w:proofErr w:type="spellEnd"/>
                      <w:r>
                        <w:t xml:space="preserve"> </w:t>
                      </w:r>
                      <w:r>
                        <w:fldChar w:fldCharType="begin"/>
                      </w:r>
                      <w:r>
                        <w:instrText xml:space="preserve"> SEQ Figure \* ARABIC </w:instrText>
                      </w:r>
                      <w:r>
                        <w:fldChar w:fldCharType="separate"/>
                      </w:r>
                      <w:r w:rsidR="00DE728A">
                        <w:rPr>
                          <w:noProof/>
                        </w:rPr>
                        <w:t>18</w:t>
                      </w:r>
                      <w:r>
                        <w:fldChar w:fldCharType="end"/>
                      </w:r>
                      <w:r>
                        <w:t xml:space="preserve">. </w:t>
                      </w:r>
                      <w:proofErr w:type="spellStart"/>
                      <w:r w:rsidRPr="00C34345">
                        <w:t>Add</w:t>
                      </w:r>
                      <w:proofErr w:type="spellEnd"/>
                      <w:r w:rsidRPr="00C34345">
                        <w:t xml:space="preserve"> a </w:t>
                      </w:r>
                      <w:proofErr w:type="spellStart"/>
                      <w:r w:rsidRPr="00C34345">
                        <w:t>custom</w:t>
                      </w:r>
                      <w:proofErr w:type="spellEnd"/>
                      <w:r w:rsidRPr="00C34345">
                        <w:t xml:space="preserve"> </w:t>
                      </w:r>
                      <w:proofErr w:type="spellStart"/>
                      <w:r w:rsidRPr="00C34345">
                        <w:t>skill</w:t>
                      </w:r>
                      <w:proofErr w:type="spellEnd"/>
                      <w:r w:rsidRPr="00C34345">
                        <w:t xml:space="preserve"> to a JO</w:t>
                      </w:r>
                    </w:p>
                  </w:txbxContent>
                </v:textbox>
                <w10:wrap type="topAndBottom"/>
              </v:shape>
            </w:pict>
          </mc:Fallback>
        </mc:AlternateContent>
      </w:r>
      <w:r>
        <w:rPr>
          <w:noProof/>
        </w:rPr>
        <mc:AlternateContent>
          <mc:Choice Requires="wpg">
            <w:drawing>
              <wp:anchor distT="0" distB="0" distL="114300" distR="114300" simplePos="0" relativeHeight="251663360" behindDoc="0" locked="0" layoutInCell="1" allowOverlap="1" wp14:anchorId="1A797A72" wp14:editId="415B157F">
                <wp:simplePos x="0" y="0"/>
                <wp:positionH relativeFrom="column">
                  <wp:posOffset>882650</wp:posOffset>
                </wp:positionH>
                <wp:positionV relativeFrom="paragraph">
                  <wp:posOffset>196850</wp:posOffset>
                </wp:positionV>
                <wp:extent cx="3921760" cy="1972310"/>
                <wp:effectExtent l="0" t="0" r="2540" b="0"/>
                <wp:wrapTopAndBottom/>
                <wp:docPr id="144" name="Grupo 144"/>
                <wp:cNvGraphicFramePr/>
                <a:graphic xmlns:a="http://schemas.openxmlformats.org/drawingml/2006/main">
                  <a:graphicData uri="http://schemas.microsoft.com/office/word/2010/wordprocessingGroup">
                    <wpg:wgp>
                      <wpg:cNvGrpSpPr/>
                      <wpg:grpSpPr>
                        <a:xfrm>
                          <a:off x="0" y="0"/>
                          <a:ext cx="3921760" cy="1972310"/>
                          <a:chOff x="0" y="0"/>
                          <a:chExt cx="3921760" cy="1972950"/>
                        </a:xfrm>
                      </wpg:grpSpPr>
                      <wps:wsp>
                        <wps:cNvPr id="145" name="Rectángulo 145"/>
                        <wps:cNvSpPr/>
                        <wps:spPr>
                          <a:xfrm>
                            <a:off x="0" y="0"/>
                            <a:ext cx="3921750" cy="1972950"/>
                          </a:xfrm>
                          <a:prstGeom prst="rect">
                            <a:avLst/>
                          </a:prstGeom>
                          <a:noFill/>
                          <a:ln>
                            <a:noFill/>
                          </a:ln>
                        </wps:spPr>
                        <wps:txbx>
                          <w:txbxContent>
                            <w:p w14:paraId="45CCDE90" w14:textId="77777777" w:rsidR="008F4E7B" w:rsidRDefault="008F4E7B" w:rsidP="008F4E7B">
                              <w:pPr>
                                <w:spacing w:line="240" w:lineRule="auto"/>
                                <w:jc w:val="left"/>
                                <w:textDirection w:val="btLr"/>
                              </w:pPr>
                            </w:p>
                          </w:txbxContent>
                        </wps:txbx>
                        <wps:bodyPr spcFirstLastPara="1" wrap="square" lIns="91425" tIns="91425" rIns="91425" bIns="91425" anchor="ctr" anchorCtr="0">
                          <a:noAutofit/>
                        </wps:bodyPr>
                      </wps:wsp>
                      <wpg:grpSp>
                        <wpg:cNvPr id="147" name="Grupo 147"/>
                        <wpg:cNvGrpSpPr/>
                        <wpg:grpSpPr>
                          <a:xfrm>
                            <a:off x="0" y="0"/>
                            <a:ext cx="3921760" cy="1710055"/>
                            <a:chOff x="0" y="0"/>
                            <a:chExt cx="3921760" cy="1710055"/>
                          </a:xfrm>
                        </wpg:grpSpPr>
                        <pic:pic xmlns:pic="http://schemas.openxmlformats.org/drawingml/2006/picture">
                          <pic:nvPicPr>
                            <pic:cNvPr id="148" name="Shape 53"/>
                            <pic:cNvPicPr preferRelativeResize="0"/>
                          </pic:nvPicPr>
                          <pic:blipFill rotWithShape="1">
                            <a:blip r:embed="rId39">
                              <a:alphaModFix/>
                            </a:blip>
                            <a:srcRect/>
                            <a:stretch/>
                          </pic:blipFill>
                          <pic:spPr>
                            <a:xfrm>
                              <a:off x="0" y="0"/>
                              <a:ext cx="3921760" cy="1710055"/>
                            </a:xfrm>
                            <a:prstGeom prst="rect">
                              <a:avLst/>
                            </a:prstGeom>
                            <a:noFill/>
                            <a:ln>
                              <a:noFill/>
                            </a:ln>
                          </pic:spPr>
                        </pic:pic>
                        <wpg:grpSp>
                          <wpg:cNvPr id="149" name="Grupo 149"/>
                          <wpg:cNvGrpSpPr/>
                          <wpg:grpSpPr>
                            <a:xfrm>
                              <a:off x="2259553" y="1253765"/>
                              <a:ext cx="1502565" cy="303442"/>
                              <a:chOff x="0" y="0"/>
                              <a:chExt cx="1502565" cy="303442"/>
                            </a:xfrm>
                          </wpg:grpSpPr>
                          <wpg:grpSp>
                            <wpg:cNvPr id="150" name="Grupo 150"/>
                            <wpg:cNvGrpSpPr/>
                            <wpg:grpSpPr>
                              <a:xfrm>
                                <a:off x="0" y="0"/>
                                <a:ext cx="211092" cy="209174"/>
                                <a:chOff x="-39692" y="-37072"/>
                                <a:chExt cx="288409" cy="285789"/>
                              </a:xfrm>
                            </wpg:grpSpPr>
                            <wps:wsp>
                              <wps:cNvPr id="151" name="Elipse 151"/>
                              <wps:cNvSpPr/>
                              <wps:spPr>
                                <a:xfrm>
                                  <a:off x="0" y="0"/>
                                  <a:ext cx="248717" cy="248717"/>
                                </a:xfrm>
                                <a:prstGeom prst="ellipse">
                                  <a:avLst/>
                                </a:prstGeom>
                                <a:solidFill>
                                  <a:srgbClr val="FFC000"/>
                                </a:solidFill>
                                <a:ln>
                                  <a:noFill/>
                                </a:ln>
                              </wps:spPr>
                              <wps:txbx>
                                <w:txbxContent>
                                  <w:p w14:paraId="5F830191" w14:textId="77777777" w:rsidR="008F4E7B" w:rsidRDefault="008F4E7B" w:rsidP="008F4E7B">
                                    <w:pPr>
                                      <w:spacing w:line="240" w:lineRule="auto"/>
                                      <w:jc w:val="center"/>
                                      <w:textDirection w:val="btLr"/>
                                    </w:pPr>
                                  </w:p>
                                </w:txbxContent>
                              </wps:txbx>
                              <wps:bodyPr spcFirstLastPara="1" wrap="square" lIns="91425" tIns="45700" rIns="91425" bIns="45700" anchor="ctr" anchorCtr="0">
                                <a:noAutofit/>
                              </wps:bodyPr>
                            </wps:wsp>
                            <wps:wsp>
                              <wps:cNvPr id="152" name="Rectángulo 152"/>
                              <wps:cNvSpPr/>
                              <wps:spPr>
                                <a:xfrm>
                                  <a:off x="-39692" y="-37072"/>
                                  <a:ext cx="277978" cy="277978"/>
                                </a:xfrm>
                                <a:prstGeom prst="rect">
                                  <a:avLst/>
                                </a:prstGeom>
                                <a:noFill/>
                                <a:ln>
                                  <a:noFill/>
                                </a:ln>
                              </wps:spPr>
                              <wps:txbx>
                                <w:txbxContent>
                                  <w:p w14:paraId="3FE00DEA" w14:textId="77777777" w:rsidR="008F4E7B" w:rsidRDefault="008F4E7B" w:rsidP="008F4E7B">
                                    <w:pPr>
                                      <w:spacing w:line="240" w:lineRule="auto"/>
                                      <w:textDirection w:val="btLr"/>
                                    </w:pPr>
                                    <w:r>
                                      <w:rPr>
                                        <w:color w:val="FFFFFF"/>
                                        <w:sz w:val="18"/>
                                      </w:rPr>
                                      <w:t>1</w:t>
                                    </w:r>
                                  </w:p>
                                </w:txbxContent>
                              </wps:txbx>
                              <wps:bodyPr spcFirstLastPara="1" wrap="square" lIns="91425" tIns="45700" rIns="91425" bIns="45700" anchor="t" anchorCtr="0">
                                <a:noAutofit/>
                              </wps:bodyPr>
                            </wps:wsp>
                          </wpg:grpSp>
                          <wpg:grpSp>
                            <wpg:cNvPr id="153" name="Grupo 153"/>
                            <wpg:cNvGrpSpPr/>
                            <wpg:grpSpPr>
                              <a:xfrm>
                                <a:off x="1291473" y="94268"/>
                                <a:ext cx="211092" cy="209174"/>
                                <a:chOff x="-39692" y="-37072"/>
                                <a:chExt cx="288409" cy="285789"/>
                              </a:xfrm>
                            </wpg:grpSpPr>
                            <wps:wsp>
                              <wps:cNvPr id="154" name="Elipse 154"/>
                              <wps:cNvSpPr/>
                              <wps:spPr>
                                <a:xfrm>
                                  <a:off x="0" y="0"/>
                                  <a:ext cx="248717" cy="248717"/>
                                </a:xfrm>
                                <a:prstGeom prst="ellipse">
                                  <a:avLst/>
                                </a:prstGeom>
                                <a:solidFill>
                                  <a:srgbClr val="FFC000"/>
                                </a:solidFill>
                                <a:ln>
                                  <a:noFill/>
                                </a:ln>
                              </wps:spPr>
                              <wps:txbx>
                                <w:txbxContent>
                                  <w:p w14:paraId="1182959D" w14:textId="77777777" w:rsidR="008F4E7B" w:rsidRDefault="008F4E7B" w:rsidP="008F4E7B">
                                    <w:pPr>
                                      <w:spacing w:line="240" w:lineRule="auto"/>
                                      <w:jc w:val="center"/>
                                      <w:textDirection w:val="btLr"/>
                                    </w:pPr>
                                  </w:p>
                                </w:txbxContent>
                              </wps:txbx>
                              <wps:bodyPr spcFirstLastPara="1" wrap="square" lIns="91425" tIns="45700" rIns="91425" bIns="45700" anchor="ctr" anchorCtr="0">
                                <a:noAutofit/>
                              </wps:bodyPr>
                            </wps:wsp>
                            <wps:wsp>
                              <wps:cNvPr id="155" name="Rectángulo 155"/>
                              <wps:cNvSpPr/>
                              <wps:spPr>
                                <a:xfrm>
                                  <a:off x="-39692" y="-37072"/>
                                  <a:ext cx="277978" cy="277978"/>
                                </a:xfrm>
                                <a:prstGeom prst="rect">
                                  <a:avLst/>
                                </a:prstGeom>
                                <a:noFill/>
                                <a:ln>
                                  <a:noFill/>
                                </a:ln>
                              </wps:spPr>
                              <wps:txbx>
                                <w:txbxContent>
                                  <w:p w14:paraId="59B26613" w14:textId="77777777" w:rsidR="008F4E7B" w:rsidRDefault="008F4E7B" w:rsidP="008F4E7B">
                                    <w:pPr>
                                      <w:spacing w:line="240" w:lineRule="auto"/>
                                      <w:textDirection w:val="btLr"/>
                                    </w:pPr>
                                    <w:r>
                                      <w:rPr>
                                        <w:color w:val="FFFFFF"/>
                                        <w:sz w:val="18"/>
                                      </w:rPr>
                                      <w:t>2</w:t>
                                    </w:r>
                                  </w:p>
                                </w:txbxContent>
                              </wps:txbx>
                              <wps:bodyPr spcFirstLastPara="1" wrap="square" lIns="91425" tIns="45700" rIns="91425" bIns="45700" anchor="t" anchorCtr="0">
                                <a:noAutofit/>
                              </wps:bodyPr>
                            </wps:wsp>
                          </wpg:grpSp>
                        </wpg:grpSp>
                      </wpg:grpSp>
                    </wpg:wgp>
                  </a:graphicData>
                </a:graphic>
                <wp14:sizeRelV relativeFrom="margin">
                  <wp14:pctHeight>0</wp14:pctHeight>
                </wp14:sizeRelV>
              </wp:anchor>
            </w:drawing>
          </mc:Choice>
          <mc:Fallback>
            <w:pict>
              <v:group w14:anchorId="1A797A72" id="Grupo 144" o:spid="_x0000_s1222" style="position:absolute;left:0;text-align:left;margin-left:69.5pt;margin-top:15.5pt;width:308.8pt;height:155.3pt;z-index:251663360;mso-position-horizontal-relative:text;mso-position-vertical-relative:text;mso-height-relative:margin" coordsize="39217,197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">
                <v:rect id="Rectángulo 145" o:spid="_x0000_s1223" style="position:absolute;width:39217;height:19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" filled="f" stroked="f">
                  <v:textbox inset="2.53958mm,2.53958mm,2.53958mm,2.53958mm">
                    <w:txbxContent>
                      <w:p w14:paraId="45CCDE90" w14:textId="77777777" w:rsidR="008F4E7B" w:rsidRDefault="008F4E7B" w:rsidP="008F4E7B">
                        <w:pPr>
                          <w:spacing w:line="240" w:lineRule="auto"/>
                          <w:jc w:val="left"/>
                          <w:textDirection w:val="btLr"/>
                        </w:pPr>
                      </w:p>
                    </w:txbxContent>
                  </v:textbox>
                </v:rect>
                <v:group id="Grupo 147" o:spid="_x0000_s1224" style="position:absolute;width:39217;height:17100" coordsize="39217,17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">
                  <v:shape id="Shape 53" o:spid="_x0000_s1225" type="#_x0000_t75" style="position:absolute;width:39217;height:171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">
                    <v:imagedata r:id="rId40" o:title=""/>
                  </v:shape>
                  <v:group id="Grupo 149" o:spid="_x0000_s1226" style="position:absolute;left:22595;top:12537;width:15026;height:3035" coordsize="15025,3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">
                    <v:group id="Grupo 150" o:spid="_x0000_s1227" style="position:absolute;width:2110;height:2091"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cyQAAAOE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">
                      <v:oval id="Elipse 151" o:spid="_x0000_s1228"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" fillcolor="#ffc000" stroked="f">
                        <v:textbox inset="2.53958mm,1.2694mm,2.53958mm,1.2694mm">
                          <w:txbxContent>
                            <w:p w14:paraId="5F830191" w14:textId="77777777" w:rsidR="008F4E7B" w:rsidRDefault="008F4E7B" w:rsidP="008F4E7B">
                              <w:pPr>
                                <w:spacing w:line="240" w:lineRule="auto"/>
                                <w:jc w:val="center"/>
                                <w:textDirection w:val="btLr"/>
                              </w:pPr>
                            </w:p>
                          </w:txbxContent>
                        </v:textbox>
                      </v:oval>
                      <v:rect id="Rectángulo 152" o:spid="_x0000_s1229"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" filled="f" stroked="f">
                        <v:textbox inset="2.53958mm,1.2694mm,2.53958mm,1.2694mm">
                          <w:txbxContent>
                            <w:p w14:paraId="3FE00DEA" w14:textId="77777777" w:rsidR="008F4E7B" w:rsidRDefault="008F4E7B" w:rsidP="008F4E7B">
                              <w:pPr>
                                <w:spacing w:line="240" w:lineRule="auto"/>
                                <w:textDirection w:val="btLr"/>
                              </w:pPr>
                              <w:r>
                                <w:rPr>
                                  <w:color w:val="FFFFFF"/>
                                  <w:sz w:val="18"/>
                                </w:rPr>
                                <w:t>1</w:t>
                              </w:r>
                            </w:p>
                          </w:txbxContent>
                        </v:textbox>
                      </v:rect>
                    </v:group>
                    <v:group id="Grupo 153" o:spid="_x0000_s1230" style="position:absolute;left:12914;top:942;width:2111;height:2092"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aryAAAAOE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">
                      <v:oval id="Elipse 154" o:spid="_x0000_s1231"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" fillcolor="#ffc000" stroked="f">
                        <v:textbox inset="2.53958mm,1.2694mm,2.53958mm,1.2694mm">
                          <w:txbxContent>
                            <w:p w14:paraId="1182959D" w14:textId="77777777" w:rsidR="008F4E7B" w:rsidRDefault="008F4E7B" w:rsidP="008F4E7B">
                              <w:pPr>
                                <w:spacing w:line="240" w:lineRule="auto"/>
                                <w:jc w:val="center"/>
                                <w:textDirection w:val="btLr"/>
                              </w:pPr>
                            </w:p>
                          </w:txbxContent>
                        </v:textbox>
                      </v:oval>
                      <v:rect id="Rectángulo 155" o:spid="_x0000_s123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" filled="f" stroked="f">
                        <v:textbox inset="2.53958mm,1.2694mm,2.53958mm,1.2694mm">
                          <w:txbxContent>
                            <w:p w14:paraId="59B26613" w14:textId="77777777" w:rsidR="008F4E7B" w:rsidRDefault="008F4E7B" w:rsidP="008F4E7B">
                              <w:pPr>
                                <w:spacing w:line="240" w:lineRule="auto"/>
                                <w:textDirection w:val="btLr"/>
                              </w:pPr>
                              <w:r>
                                <w:rPr>
                                  <w:color w:val="FFFFFF"/>
                                  <w:sz w:val="18"/>
                                </w:rPr>
                                <w:t>2</w:t>
                              </w:r>
                            </w:p>
                          </w:txbxContent>
                        </v:textbox>
                      </v:rect>
                    </v:group>
                  </v:group>
                </v:group>
                <w10:wrap type="topAndBottom"/>
              </v:group>
            </w:pict>
          </mc:Fallback>
        </mc:AlternateContent>
      </w:r>
    </w:p>
    <w:p w14:paraId="7450AC61" w14:textId="77777777" w:rsidR="008F4E7B" w:rsidRDefault="008F4E7B" w:rsidP="008F4E7B">
      <w:pPr>
        <w:spacing w:after="240"/>
      </w:pPr>
    </w:p>
    <w:p w14:paraId="55F1F927" w14:textId="77777777" w:rsidR="008F4E7B" w:rsidRPr="00BB1D1A" w:rsidRDefault="008F4E7B" w:rsidP="008F4E7B">
      <w:pPr>
        <w:spacing w:after="240"/>
        <w:rPr>
          <w:vanish/>
          <w:specVanish/>
        </w:rPr>
      </w:pPr>
      <w:r>
        <w:rPr>
          <w:noProof/>
        </w:rPr>
        <mc:AlternateContent>
          <mc:Choice Requires="wps">
            <w:drawing>
              <wp:anchor distT="0" distB="0" distL="114300" distR="114300" simplePos="0" relativeHeight="251715584" behindDoc="0" locked="0" layoutInCell="1" allowOverlap="1" wp14:anchorId="5E5477CF" wp14:editId="698535C2">
                <wp:simplePos x="0" y="0"/>
                <wp:positionH relativeFrom="column">
                  <wp:posOffset>0</wp:posOffset>
                </wp:positionH>
                <wp:positionV relativeFrom="paragraph">
                  <wp:posOffset>3548380</wp:posOffset>
                </wp:positionV>
                <wp:extent cx="5732780" cy="635"/>
                <wp:effectExtent l="0" t="0" r="0" b="12065"/>
                <wp:wrapSquare wrapText="bothSides"/>
                <wp:docPr id="1203039667" name="Text Box 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2C02D007" w14:textId="5776F6E3" w:rsidR="008F4E7B" w:rsidRPr="00425DED" w:rsidRDefault="008F4E7B" w:rsidP="008F4E7B">
                            <w:pPr>
                              <w:pStyle w:val="Caption"/>
                              <w:jc w:val="center"/>
                              <w:rPr>
                                <w:noProof/>
                                <w:color w:val="434343"/>
                                <w:lang w:val="en-GB"/>
                              </w:rPr>
                            </w:pPr>
                            <w:proofErr w:type="spellStart"/>
                            <w:r>
                              <w:t>Figure</w:t>
                            </w:r>
                            <w:proofErr w:type="spellEnd"/>
                            <w:r>
                              <w:t xml:space="preserve"> </w:t>
                            </w:r>
                            <w:r>
                              <w:fldChar w:fldCharType="begin"/>
                            </w:r>
                            <w:r>
                              <w:instrText xml:space="preserve"> SEQ Figure \* ARABIC </w:instrText>
                            </w:r>
                            <w:r>
                              <w:fldChar w:fldCharType="separate"/>
                            </w:r>
                            <w:r w:rsidR="00DE728A">
                              <w:rPr>
                                <w:noProof/>
                              </w:rPr>
                              <w:t>19</w:t>
                            </w:r>
                            <w:r>
                              <w:fldChar w:fldCharType="end"/>
                            </w:r>
                            <w:r>
                              <w:t xml:space="preserve">. </w:t>
                            </w:r>
                            <w:r w:rsidRPr="00527651">
                              <w:t xml:space="preserve">Transversal </w:t>
                            </w:r>
                            <w:proofErr w:type="spellStart"/>
                            <w:r w:rsidRPr="00527651">
                              <w:t>skills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477CF" id="_x0000_s1233" type="#_x0000_t202" style="position:absolute;left:0;text-align:left;margin-left:0;margin-top:279.4pt;width:451.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" stroked="f">
                <v:textbox style="mso-fit-shape-to-text:t" inset="0,0,0,0">
                  <w:txbxContent>
                    <w:p w14:paraId="2C02D007" w14:textId="5776F6E3" w:rsidR="008F4E7B" w:rsidRPr="00425DED" w:rsidRDefault="008F4E7B" w:rsidP="008F4E7B">
                      <w:pPr>
                        <w:pStyle w:val="Caption"/>
                        <w:jc w:val="center"/>
                        <w:rPr>
                          <w:noProof/>
                          <w:color w:val="434343"/>
                          <w:lang w:val="en-GB"/>
                        </w:rPr>
                      </w:pPr>
                      <w:proofErr w:type="spellStart"/>
                      <w:r>
                        <w:t>Figure</w:t>
                      </w:r>
                      <w:proofErr w:type="spellEnd"/>
                      <w:r>
                        <w:t xml:space="preserve"> </w:t>
                      </w:r>
                      <w:r>
                        <w:fldChar w:fldCharType="begin"/>
                      </w:r>
                      <w:r>
                        <w:instrText xml:space="preserve"> SEQ Figure \* ARABIC </w:instrText>
                      </w:r>
                      <w:r>
                        <w:fldChar w:fldCharType="separate"/>
                      </w:r>
                      <w:r w:rsidR="00DE728A">
                        <w:rPr>
                          <w:noProof/>
                        </w:rPr>
                        <w:t>19</w:t>
                      </w:r>
                      <w:r>
                        <w:fldChar w:fldCharType="end"/>
                      </w:r>
                      <w:r>
                        <w:t xml:space="preserve">. </w:t>
                      </w:r>
                      <w:r w:rsidRPr="00527651">
                        <w:t xml:space="preserve">Transversal </w:t>
                      </w:r>
                      <w:proofErr w:type="spellStart"/>
                      <w:r w:rsidRPr="00527651">
                        <w:t>skills</w:t>
                      </w:r>
                      <w:proofErr w:type="spellEnd"/>
                    </w:p>
                  </w:txbxContent>
                </v:textbox>
                <w10:wrap type="square"/>
              </v:shape>
            </w:pict>
          </mc:Fallback>
        </mc:AlternateContent>
      </w:r>
      <w:r>
        <w:rPr>
          <w:noProof/>
        </w:rPr>
        <mc:AlternateContent>
          <mc:Choice Requires="wpg">
            <w:drawing>
              <wp:anchor distT="0" distB="0" distL="114300" distR="114300" simplePos="0" relativeHeight="251664384" behindDoc="0" locked="0" layoutInCell="1" allowOverlap="1" wp14:anchorId="366C5374" wp14:editId="74CA6C45">
                <wp:simplePos x="0" y="0"/>
                <wp:positionH relativeFrom="column">
                  <wp:posOffset>0</wp:posOffset>
                </wp:positionH>
                <wp:positionV relativeFrom="paragraph">
                  <wp:posOffset>1484630</wp:posOffset>
                </wp:positionV>
                <wp:extent cx="5732780" cy="2006600"/>
                <wp:effectExtent l="0" t="0" r="0" b="0"/>
                <wp:wrapSquare wrapText="bothSides"/>
                <wp:docPr id="156" name="Grupo 156"/>
                <wp:cNvGraphicFramePr/>
                <a:graphic xmlns:a="http://schemas.openxmlformats.org/drawingml/2006/main">
                  <a:graphicData uri="http://schemas.microsoft.com/office/word/2010/wordprocessingGroup">
                    <wpg:wgp>
                      <wpg:cNvGrpSpPr/>
                      <wpg:grpSpPr>
                        <a:xfrm>
                          <a:off x="0" y="0"/>
                          <a:ext cx="5732780" cy="2006600"/>
                          <a:chOff x="0" y="0"/>
                          <a:chExt cx="5733400" cy="2007235"/>
                        </a:xfrm>
                      </wpg:grpSpPr>
                      <wps:wsp>
                        <wps:cNvPr id="157" name="Rectángulo 157"/>
                        <wps:cNvSpPr/>
                        <wps:spPr>
                          <a:xfrm>
                            <a:off x="0" y="95704"/>
                            <a:ext cx="5733400" cy="1467273"/>
                          </a:xfrm>
                          <a:prstGeom prst="rect">
                            <a:avLst/>
                          </a:prstGeom>
                          <a:noFill/>
                          <a:ln>
                            <a:noFill/>
                          </a:ln>
                        </wps:spPr>
                        <wps:txbx>
                          <w:txbxContent>
                            <w:p w14:paraId="502889C0" w14:textId="77777777" w:rsidR="008F4E7B" w:rsidRDefault="008F4E7B" w:rsidP="008F4E7B">
                              <w:pPr>
                                <w:spacing w:line="240" w:lineRule="auto"/>
                                <w:jc w:val="left"/>
                                <w:textDirection w:val="btLr"/>
                              </w:pPr>
                            </w:p>
                          </w:txbxContent>
                        </wps:txbx>
                        <wps:bodyPr spcFirstLastPara="1" wrap="square" lIns="91425" tIns="91425" rIns="91425" bIns="91425" anchor="ctr" anchorCtr="0">
                          <a:noAutofit/>
                        </wps:bodyPr>
                      </wps:wsp>
                      <wpg:grpSp>
                        <wpg:cNvPr id="159" name="Grupo 159"/>
                        <wpg:cNvGrpSpPr/>
                        <wpg:grpSpPr>
                          <a:xfrm>
                            <a:off x="15973" y="0"/>
                            <a:ext cx="5598918" cy="2007235"/>
                            <a:chOff x="15973" y="0"/>
                            <a:chExt cx="5598918" cy="2007235"/>
                          </a:xfrm>
                        </wpg:grpSpPr>
                        <pic:pic xmlns:pic="http://schemas.openxmlformats.org/drawingml/2006/picture">
                          <pic:nvPicPr>
                            <pic:cNvPr id="160" name="Shape 23"/>
                            <pic:cNvPicPr preferRelativeResize="0"/>
                          </pic:nvPicPr>
                          <pic:blipFill>
                            <a:blip r:embed="rId41" cstate="print">
                              <a:extLst>
                                <a:ext uri="{28A0092B-C50C-407E-A947-70E740481C1C}">
                                  <a14:useLocalDpi xmlns:a14="http://schemas.microsoft.com/office/drawing/2010/main" val="0"/>
                                </a:ext>
                              </a:extLst>
                            </a:blip>
                            <a:srcRect/>
                            <a:stretch/>
                          </pic:blipFill>
                          <pic:spPr>
                            <a:xfrm>
                              <a:off x="118524" y="0"/>
                              <a:ext cx="5496367" cy="2007235"/>
                            </a:xfrm>
                            <a:prstGeom prst="rect">
                              <a:avLst/>
                            </a:prstGeom>
                            <a:noFill/>
                            <a:ln>
                              <a:noFill/>
                            </a:ln>
                          </pic:spPr>
                        </pic:pic>
                        <wpg:grpSp>
                          <wpg:cNvPr id="161" name="Grupo 161"/>
                          <wpg:cNvGrpSpPr/>
                          <wpg:grpSpPr>
                            <a:xfrm>
                              <a:off x="15973" y="339365"/>
                              <a:ext cx="5584370" cy="1368671"/>
                              <a:chOff x="0" y="0"/>
                              <a:chExt cx="5584370" cy="1368671"/>
                            </a:xfrm>
                          </wpg:grpSpPr>
                          <wpg:grpSp>
                            <wpg:cNvPr id="162" name="Grupo 162"/>
                            <wpg:cNvGrpSpPr/>
                            <wpg:grpSpPr>
                              <a:xfrm>
                                <a:off x="0" y="0"/>
                                <a:ext cx="211092" cy="209174"/>
                                <a:chOff x="-39692" y="-37072"/>
                                <a:chExt cx="288409" cy="285789"/>
                              </a:xfrm>
                            </wpg:grpSpPr>
                            <wps:wsp>
                              <wps:cNvPr id="163" name="Elipse 163"/>
                              <wps:cNvSpPr/>
                              <wps:spPr>
                                <a:xfrm>
                                  <a:off x="0" y="0"/>
                                  <a:ext cx="248717" cy="248717"/>
                                </a:xfrm>
                                <a:prstGeom prst="ellipse">
                                  <a:avLst/>
                                </a:prstGeom>
                                <a:solidFill>
                                  <a:srgbClr val="FFC000"/>
                                </a:solidFill>
                                <a:ln>
                                  <a:noFill/>
                                </a:ln>
                              </wps:spPr>
                              <wps:txbx>
                                <w:txbxContent>
                                  <w:p w14:paraId="390BD218" w14:textId="77777777" w:rsidR="008F4E7B" w:rsidRDefault="008F4E7B" w:rsidP="008F4E7B">
                                    <w:pPr>
                                      <w:spacing w:line="240" w:lineRule="auto"/>
                                      <w:jc w:val="center"/>
                                      <w:textDirection w:val="btLr"/>
                                    </w:pPr>
                                  </w:p>
                                </w:txbxContent>
                              </wps:txbx>
                              <wps:bodyPr spcFirstLastPara="1" wrap="square" lIns="91425" tIns="45700" rIns="91425" bIns="45700" anchor="ctr" anchorCtr="0">
                                <a:noAutofit/>
                              </wps:bodyPr>
                            </wps:wsp>
                            <wps:wsp>
                              <wps:cNvPr id="164" name="Rectángulo 164"/>
                              <wps:cNvSpPr/>
                              <wps:spPr>
                                <a:xfrm>
                                  <a:off x="-39692" y="-37072"/>
                                  <a:ext cx="277978" cy="277978"/>
                                </a:xfrm>
                                <a:prstGeom prst="rect">
                                  <a:avLst/>
                                </a:prstGeom>
                                <a:noFill/>
                                <a:ln>
                                  <a:noFill/>
                                </a:ln>
                              </wps:spPr>
                              <wps:txbx>
                                <w:txbxContent>
                                  <w:p w14:paraId="126256BF" w14:textId="77777777" w:rsidR="008F4E7B" w:rsidRDefault="008F4E7B" w:rsidP="008F4E7B">
                                    <w:pPr>
                                      <w:spacing w:line="240" w:lineRule="auto"/>
                                      <w:textDirection w:val="btLr"/>
                                    </w:pPr>
                                    <w:r>
                                      <w:rPr>
                                        <w:color w:val="FFFFFF"/>
                                        <w:sz w:val="18"/>
                                      </w:rPr>
                                      <w:t>1</w:t>
                                    </w:r>
                                  </w:p>
                                </w:txbxContent>
                              </wps:txbx>
                              <wps:bodyPr spcFirstLastPara="1" wrap="square" lIns="91425" tIns="45700" rIns="91425" bIns="45700" anchor="t" anchorCtr="0">
                                <a:noAutofit/>
                              </wps:bodyPr>
                            </wps:wsp>
                          </wpg:grpSp>
                          <wpg:grpSp>
                            <wpg:cNvPr id="165" name="Grupo 165"/>
                            <wpg:cNvGrpSpPr/>
                            <wpg:grpSpPr>
                              <a:xfrm>
                                <a:off x="1527142" y="725864"/>
                                <a:ext cx="211092" cy="209174"/>
                                <a:chOff x="-39692" y="-37072"/>
                                <a:chExt cx="288409" cy="285789"/>
                              </a:xfrm>
                            </wpg:grpSpPr>
                            <wps:wsp>
                              <wps:cNvPr id="166" name="Elipse 166"/>
                              <wps:cNvSpPr/>
                              <wps:spPr>
                                <a:xfrm>
                                  <a:off x="0" y="0"/>
                                  <a:ext cx="248717" cy="248717"/>
                                </a:xfrm>
                                <a:prstGeom prst="ellipse">
                                  <a:avLst/>
                                </a:prstGeom>
                                <a:solidFill>
                                  <a:srgbClr val="FFC000"/>
                                </a:solidFill>
                                <a:ln>
                                  <a:noFill/>
                                </a:ln>
                              </wps:spPr>
                              <wps:txbx>
                                <w:txbxContent>
                                  <w:p w14:paraId="4F5DB0F4" w14:textId="77777777" w:rsidR="008F4E7B" w:rsidRDefault="008F4E7B" w:rsidP="008F4E7B">
                                    <w:pPr>
                                      <w:spacing w:line="240" w:lineRule="auto"/>
                                      <w:jc w:val="center"/>
                                      <w:textDirection w:val="btLr"/>
                                    </w:pPr>
                                  </w:p>
                                </w:txbxContent>
                              </wps:txbx>
                              <wps:bodyPr spcFirstLastPara="1" wrap="square" lIns="91425" tIns="45700" rIns="91425" bIns="45700" anchor="ctr" anchorCtr="0">
                                <a:noAutofit/>
                              </wps:bodyPr>
                            </wps:wsp>
                            <wps:wsp>
                              <wps:cNvPr id="167" name="Rectángulo 167"/>
                              <wps:cNvSpPr/>
                              <wps:spPr>
                                <a:xfrm>
                                  <a:off x="-39692" y="-37072"/>
                                  <a:ext cx="277978" cy="277978"/>
                                </a:xfrm>
                                <a:prstGeom prst="rect">
                                  <a:avLst/>
                                </a:prstGeom>
                                <a:noFill/>
                                <a:ln>
                                  <a:noFill/>
                                </a:ln>
                              </wps:spPr>
                              <wps:txbx>
                                <w:txbxContent>
                                  <w:p w14:paraId="20560F71" w14:textId="77777777" w:rsidR="008F4E7B" w:rsidRDefault="008F4E7B" w:rsidP="008F4E7B">
                                    <w:pPr>
                                      <w:spacing w:line="240" w:lineRule="auto"/>
                                      <w:textDirection w:val="btLr"/>
                                    </w:pPr>
                                    <w:r>
                                      <w:rPr>
                                        <w:color w:val="FFFFFF"/>
                                        <w:sz w:val="18"/>
                                      </w:rPr>
                                      <w:t>2</w:t>
                                    </w:r>
                                  </w:p>
                                </w:txbxContent>
                              </wps:txbx>
                              <wps:bodyPr spcFirstLastPara="1" wrap="square" lIns="91425" tIns="45700" rIns="91425" bIns="45700" anchor="t" anchorCtr="0">
                                <a:noAutofit/>
                              </wps:bodyPr>
                            </wps:wsp>
                          </wpg:grpSp>
                          <wpg:grpSp>
                            <wpg:cNvPr id="168" name="Grupo 168"/>
                            <wpg:cNvGrpSpPr/>
                            <wpg:grpSpPr>
                              <a:xfrm>
                                <a:off x="4270342" y="1159497"/>
                                <a:ext cx="211092" cy="209174"/>
                                <a:chOff x="-39692" y="-37072"/>
                                <a:chExt cx="288409" cy="285789"/>
                              </a:xfrm>
                            </wpg:grpSpPr>
                            <wps:wsp>
                              <wps:cNvPr id="169" name="Elipse 169"/>
                              <wps:cNvSpPr/>
                              <wps:spPr>
                                <a:xfrm>
                                  <a:off x="0" y="0"/>
                                  <a:ext cx="248717" cy="248717"/>
                                </a:xfrm>
                                <a:prstGeom prst="ellipse">
                                  <a:avLst/>
                                </a:prstGeom>
                                <a:solidFill>
                                  <a:srgbClr val="FFC000"/>
                                </a:solidFill>
                                <a:ln>
                                  <a:noFill/>
                                </a:ln>
                              </wps:spPr>
                              <wps:txbx>
                                <w:txbxContent>
                                  <w:p w14:paraId="787EAEBF" w14:textId="77777777" w:rsidR="008F4E7B" w:rsidRDefault="008F4E7B" w:rsidP="008F4E7B">
                                    <w:pPr>
                                      <w:spacing w:line="240" w:lineRule="auto"/>
                                      <w:jc w:val="center"/>
                                      <w:textDirection w:val="btLr"/>
                                    </w:pPr>
                                  </w:p>
                                </w:txbxContent>
                              </wps:txbx>
                              <wps:bodyPr spcFirstLastPara="1" wrap="square" lIns="91425" tIns="45700" rIns="91425" bIns="45700" anchor="ctr" anchorCtr="0">
                                <a:noAutofit/>
                              </wps:bodyPr>
                            </wps:wsp>
                            <wps:wsp>
                              <wps:cNvPr id="170" name="Rectángulo 170"/>
                              <wps:cNvSpPr/>
                              <wps:spPr>
                                <a:xfrm>
                                  <a:off x="-39692" y="-37072"/>
                                  <a:ext cx="277978" cy="277978"/>
                                </a:xfrm>
                                <a:prstGeom prst="rect">
                                  <a:avLst/>
                                </a:prstGeom>
                                <a:noFill/>
                                <a:ln>
                                  <a:noFill/>
                                </a:ln>
                              </wps:spPr>
                              <wps:txbx>
                                <w:txbxContent>
                                  <w:p w14:paraId="19E89DB1" w14:textId="77777777" w:rsidR="008F4E7B" w:rsidRDefault="008F4E7B" w:rsidP="008F4E7B">
                                    <w:pPr>
                                      <w:spacing w:line="240" w:lineRule="auto"/>
                                      <w:textDirection w:val="btLr"/>
                                    </w:pPr>
                                    <w:r>
                                      <w:rPr>
                                        <w:color w:val="FFFFFF"/>
                                        <w:sz w:val="18"/>
                                      </w:rPr>
                                      <w:t>3</w:t>
                                    </w:r>
                                  </w:p>
                                </w:txbxContent>
                              </wps:txbx>
                              <wps:bodyPr spcFirstLastPara="1" wrap="square" lIns="91425" tIns="45700" rIns="91425" bIns="45700" anchor="t" anchorCtr="0">
                                <a:noAutofit/>
                              </wps:bodyPr>
                            </wps:wsp>
                          </wpg:grpSp>
                          <wpg:grpSp>
                            <wpg:cNvPr id="171" name="Grupo 171"/>
                            <wpg:cNvGrpSpPr/>
                            <wpg:grpSpPr>
                              <a:xfrm>
                                <a:off x="5373278" y="1159497"/>
                                <a:ext cx="211092" cy="209174"/>
                                <a:chOff x="-39692" y="-37072"/>
                                <a:chExt cx="288409" cy="285789"/>
                              </a:xfrm>
                            </wpg:grpSpPr>
                            <wps:wsp>
                              <wps:cNvPr id="172" name="Elipse 172"/>
                              <wps:cNvSpPr/>
                              <wps:spPr>
                                <a:xfrm>
                                  <a:off x="0" y="0"/>
                                  <a:ext cx="248717" cy="248717"/>
                                </a:xfrm>
                                <a:prstGeom prst="ellipse">
                                  <a:avLst/>
                                </a:prstGeom>
                                <a:solidFill>
                                  <a:srgbClr val="FFC000"/>
                                </a:solidFill>
                                <a:ln>
                                  <a:noFill/>
                                </a:ln>
                              </wps:spPr>
                              <wps:txbx>
                                <w:txbxContent>
                                  <w:p w14:paraId="049459A1" w14:textId="77777777" w:rsidR="008F4E7B" w:rsidRDefault="008F4E7B" w:rsidP="008F4E7B">
                                    <w:pPr>
                                      <w:spacing w:line="240" w:lineRule="auto"/>
                                      <w:jc w:val="center"/>
                                      <w:textDirection w:val="btLr"/>
                                    </w:pPr>
                                  </w:p>
                                </w:txbxContent>
                              </wps:txbx>
                              <wps:bodyPr spcFirstLastPara="1" wrap="square" lIns="91425" tIns="45700" rIns="91425" bIns="45700" anchor="ctr" anchorCtr="0">
                                <a:noAutofit/>
                              </wps:bodyPr>
                            </wps:wsp>
                            <wps:wsp>
                              <wps:cNvPr id="173" name="Rectángulo 173"/>
                              <wps:cNvSpPr/>
                              <wps:spPr>
                                <a:xfrm>
                                  <a:off x="-39692" y="-37072"/>
                                  <a:ext cx="277978" cy="277978"/>
                                </a:xfrm>
                                <a:prstGeom prst="rect">
                                  <a:avLst/>
                                </a:prstGeom>
                                <a:noFill/>
                                <a:ln>
                                  <a:noFill/>
                                </a:ln>
                              </wps:spPr>
                              <wps:txbx>
                                <w:txbxContent>
                                  <w:p w14:paraId="72F10A76" w14:textId="77777777" w:rsidR="008F4E7B" w:rsidRDefault="008F4E7B" w:rsidP="008F4E7B">
                                    <w:pPr>
                                      <w:spacing w:line="240" w:lineRule="auto"/>
                                      <w:textDirection w:val="btLr"/>
                                    </w:pPr>
                                    <w:r>
                                      <w:rPr>
                                        <w:color w:val="FFFFFF"/>
                                        <w:sz w:val="18"/>
                                      </w:rPr>
                                      <w:t>4</w:t>
                                    </w:r>
                                  </w:p>
                                </w:txbxContent>
                              </wps:txbx>
                              <wps:bodyPr spcFirstLastPara="1" wrap="square" lIns="91425" tIns="45700" rIns="91425" bIns="45700" anchor="t" anchorCtr="0">
                                <a:noAutofit/>
                              </wps:bodyPr>
                            </wps:wsp>
                          </wpg:grpSp>
                          <wpg:grpSp>
                            <wpg:cNvPr id="174" name="Grupo 174"/>
                            <wpg:cNvGrpSpPr/>
                            <wpg:grpSpPr>
                              <a:xfrm>
                                <a:off x="3497344" y="617833"/>
                                <a:ext cx="211092" cy="209163"/>
                                <a:chOff x="-39692" y="-326347"/>
                                <a:chExt cx="288409" cy="285778"/>
                              </a:xfrm>
                            </wpg:grpSpPr>
                            <wps:wsp>
                              <wps:cNvPr id="175" name="Elipse 175"/>
                              <wps:cNvSpPr/>
                              <wps:spPr>
                                <a:xfrm>
                                  <a:off x="0" y="-289287"/>
                                  <a:ext cx="248717" cy="248718"/>
                                </a:xfrm>
                                <a:prstGeom prst="ellipse">
                                  <a:avLst/>
                                </a:prstGeom>
                                <a:solidFill>
                                  <a:srgbClr val="FFC000"/>
                                </a:solidFill>
                                <a:ln>
                                  <a:noFill/>
                                </a:ln>
                              </wps:spPr>
                              <wps:txbx>
                                <w:txbxContent>
                                  <w:p w14:paraId="2BE35BF2" w14:textId="77777777" w:rsidR="008F4E7B" w:rsidRDefault="008F4E7B" w:rsidP="008F4E7B">
                                    <w:pPr>
                                      <w:spacing w:line="240" w:lineRule="auto"/>
                                      <w:jc w:val="center"/>
                                      <w:textDirection w:val="btLr"/>
                                    </w:pPr>
                                  </w:p>
                                </w:txbxContent>
                              </wps:txbx>
                              <wps:bodyPr spcFirstLastPara="1" wrap="square" lIns="91425" tIns="45700" rIns="91425" bIns="45700" anchor="ctr" anchorCtr="0">
                                <a:noAutofit/>
                              </wps:bodyPr>
                            </wps:wsp>
                            <wps:wsp>
                              <wps:cNvPr id="61" name="Rectángulo 193"/>
                              <wps:cNvSpPr/>
                              <wps:spPr>
                                <a:xfrm>
                                  <a:off x="-39692" y="-326347"/>
                                  <a:ext cx="277978" cy="277980"/>
                                </a:xfrm>
                                <a:prstGeom prst="rect">
                                  <a:avLst/>
                                </a:prstGeom>
                                <a:noFill/>
                                <a:ln>
                                  <a:noFill/>
                                </a:ln>
                              </wps:spPr>
                              <wps:txbx>
                                <w:txbxContent>
                                  <w:p w14:paraId="7A73E01E" w14:textId="77777777" w:rsidR="008F4E7B" w:rsidRDefault="008F4E7B" w:rsidP="008F4E7B">
                                    <w:pPr>
                                      <w:spacing w:line="240" w:lineRule="auto"/>
                                      <w:textDirection w:val="btLr"/>
                                    </w:pPr>
                                    <w:r>
                                      <w:rPr>
                                        <w:color w:val="FFFFFF"/>
                                        <w:sz w:val="18"/>
                                      </w:rPr>
                                      <w:t>5</w:t>
                                    </w:r>
                                  </w:p>
                                </w:txbxContent>
                              </wps:txbx>
                              <wps:bodyPr spcFirstLastPara="1" wrap="square" lIns="91425" tIns="45700" rIns="91425" bIns="45700" anchor="t" anchorCtr="0">
                                <a:noAutofit/>
                              </wps:bodyPr>
                            </wps:wsp>
                          </wpg:grpSp>
                        </wpg:grpSp>
                      </wpg:grpSp>
                    </wpg:wgp>
                  </a:graphicData>
                </a:graphic>
                <wp14:sizeRelV relativeFrom="margin">
                  <wp14:pctHeight>0</wp14:pctHeight>
                </wp14:sizeRelV>
              </wp:anchor>
            </w:drawing>
          </mc:Choice>
          <mc:Fallback>
            <w:pict>
              <v:group w14:anchorId="366C5374" id="Grupo 156" o:spid="_x0000_s1234" style="position:absolute;left:0;text-align:left;margin-left:0;margin-top:116.9pt;width:451.4pt;height:158pt;z-index:251664384;mso-position-horizontal-relative:text;mso-position-vertical-relative:text;mso-height-relative:margin" coordsize="57334,200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">
                <v:rect id="Rectángulo 157" o:spid="_x0000_s1235" style="position:absolute;top:957;width:57334;height:146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" filled="f" stroked="f">
                  <v:textbox inset="2.53958mm,2.53958mm,2.53958mm,2.53958mm">
                    <w:txbxContent>
                      <w:p w14:paraId="502889C0" w14:textId="77777777" w:rsidR="008F4E7B" w:rsidRDefault="008F4E7B" w:rsidP="008F4E7B">
                        <w:pPr>
                          <w:spacing w:line="240" w:lineRule="auto"/>
                          <w:jc w:val="left"/>
                          <w:textDirection w:val="btLr"/>
                        </w:pPr>
                      </w:p>
                    </w:txbxContent>
                  </v:textbox>
                </v:rect>
                <v:group id="Grupo 159" o:spid="_x0000_s1236" style="position:absolute;left:159;width:55989;height:20072" coordorigin="159" coordsize="55989,200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shape id="Shape 23" o:spid="_x0000_s1237" type="#_x0000_t75" style="position:absolute;left:1185;width:54963;height:2007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">
                    <v:imagedata r:id="rId42" o:title=""/>
                  </v:shape>
                  <v:group id="Grupo 161" o:spid="_x0000_s1238" style="position:absolute;left:159;top:3393;width:55844;height:13687" coordsize="55843,136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4f6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">
                    <v:group id="Grupo 162" o:spid="_x0000_s1239" style="position:absolute;width:2110;height:2091"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RmN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">
                      <v:oval id="Elipse 163" o:spid="_x0000_s1240"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" fillcolor="#ffc000" stroked="f">
                        <v:textbox inset="2.53958mm,1.2694mm,2.53958mm,1.2694mm">
                          <w:txbxContent>
                            <w:p w14:paraId="390BD218" w14:textId="77777777" w:rsidR="008F4E7B" w:rsidRDefault="008F4E7B" w:rsidP="008F4E7B">
                              <w:pPr>
                                <w:spacing w:line="240" w:lineRule="auto"/>
                                <w:jc w:val="center"/>
                                <w:textDirection w:val="btLr"/>
                              </w:pPr>
                            </w:p>
                          </w:txbxContent>
                        </v:textbox>
                      </v:oval>
                      <v:rect id="Rectángulo 164" o:spid="_x0000_s1241"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" filled="f" stroked="f">
                        <v:textbox inset="2.53958mm,1.2694mm,2.53958mm,1.2694mm">
                          <w:txbxContent>
                            <w:p w14:paraId="126256BF" w14:textId="77777777" w:rsidR="008F4E7B" w:rsidRDefault="008F4E7B" w:rsidP="008F4E7B">
                              <w:pPr>
                                <w:spacing w:line="240" w:lineRule="auto"/>
                                <w:textDirection w:val="btLr"/>
                              </w:pPr>
                              <w:r>
                                <w:rPr>
                                  <w:color w:val="FFFFFF"/>
                                  <w:sz w:val="18"/>
                                </w:rPr>
                                <w:t>1</w:t>
                              </w:r>
                            </w:p>
                          </w:txbxContent>
                        </v:textbox>
                      </v:rect>
                    </v:group>
                    <v:group id="Grupo 165" o:spid="_x0000_s1242" style="position:absolute;left:15271;top:7258;width:2111;height:2092"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IH5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">
                      <v:oval id="Elipse 166" o:spid="_x0000_s1243"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" fillcolor="#ffc000" stroked="f">
                        <v:textbox inset="2.53958mm,1.2694mm,2.53958mm,1.2694mm">
                          <w:txbxContent>
                            <w:p w14:paraId="4F5DB0F4" w14:textId="77777777" w:rsidR="008F4E7B" w:rsidRDefault="008F4E7B" w:rsidP="008F4E7B">
                              <w:pPr>
                                <w:spacing w:line="240" w:lineRule="auto"/>
                                <w:jc w:val="center"/>
                                <w:textDirection w:val="btLr"/>
                              </w:pPr>
                            </w:p>
                          </w:txbxContent>
                        </v:textbox>
                      </v:oval>
                      <v:rect id="Rectángulo 167" o:spid="_x0000_s1244"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" filled="f" stroked="f">
                        <v:textbox inset="2.53958mm,1.2694mm,2.53958mm,1.2694mm">
                          <w:txbxContent>
                            <w:p w14:paraId="20560F71" w14:textId="77777777" w:rsidR="008F4E7B" w:rsidRDefault="008F4E7B" w:rsidP="008F4E7B">
                              <w:pPr>
                                <w:spacing w:line="240" w:lineRule="auto"/>
                                <w:textDirection w:val="btLr"/>
                              </w:pPr>
                              <w:r>
                                <w:rPr>
                                  <w:color w:val="FFFFFF"/>
                                  <w:sz w:val="18"/>
                                </w:rPr>
                                <w:t>2</w:t>
                              </w:r>
                            </w:p>
                          </w:txbxContent>
                        </v:textbox>
                      </v:rect>
                    </v:group>
                    <v:group id="Grupo 168" o:spid="_x0000_s1245" style="position:absolute;left:42703;top:11594;width:2111;height:2092"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S5nygAAAOE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">
                      <v:oval id="Elipse 169" o:spid="_x0000_s1246"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" fillcolor="#ffc000" stroked="f">
                        <v:textbox inset="2.53958mm,1.2694mm,2.53958mm,1.2694mm">
                          <w:txbxContent>
                            <w:p w14:paraId="787EAEBF" w14:textId="77777777" w:rsidR="008F4E7B" w:rsidRDefault="008F4E7B" w:rsidP="008F4E7B">
                              <w:pPr>
                                <w:spacing w:line="240" w:lineRule="auto"/>
                                <w:jc w:val="center"/>
                                <w:textDirection w:val="btLr"/>
                              </w:pPr>
                            </w:p>
                          </w:txbxContent>
                        </v:textbox>
                      </v:oval>
                      <v:rect id="Rectángulo 170" o:spid="_x0000_s1247"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" filled="f" stroked="f">
                        <v:textbox inset="2.53958mm,1.2694mm,2.53958mm,1.2694mm">
                          <w:txbxContent>
                            <w:p w14:paraId="19E89DB1" w14:textId="77777777" w:rsidR="008F4E7B" w:rsidRDefault="008F4E7B" w:rsidP="008F4E7B">
                              <w:pPr>
                                <w:spacing w:line="240" w:lineRule="auto"/>
                                <w:textDirection w:val="btLr"/>
                              </w:pPr>
                              <w:r>
                                <w:rPr>
                                  <w:color w:val="FFFFFF"/>
                                  <w:sz w:val="18"/>
                                </w:rPr>
                                <w:t>3</w:t>
                              </w:r>
                            </w:p>
                          </w:txbxContent>
                        </v:textbox>
                      </v:rect>
                    </v:group>
                    <v:group id="_x0000_s1248" style="position:absolute;left:53732;top:11594;width:2111;height:2092"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">
                      <v:oval id="Elipse 172" o:spid="_x0000_s1249"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" fillcolor="#ffc000" stroked="f">
                        <v:textbox inset="2.53958mm,1.2694mm,2.53958mm,1.2694mm">
                          <w:txbxContent>
                            <w:p w14:paraId="049459A1" w14:textId="77777777" w:rsidR="008F4E7B" w:rsidRDefault="008F4E7B" w:rsidP="008F4E7B">
                              <w:pPr>
                                <w:spacing w:line="240" w:lineRule="auto"/>
                                <w:jc w:val="center"/>
                                <w:textDirection w:val="btLr"/>
                              </w:pPr>
                            </w:p>
                          </w:txbxContent>
                        </v:textbox>
                      </v:oval>
                      <v:rect id="Rectángulo 173" o:spid="_x0000_s1250"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" filled="f" stroked="f">
                        <v:textbox inset="2.53958mm,1.2694mm,2.53958mm,1.2694mm">
                          <w:txbxContent>
                            <w:p w14:paraId="72F10A76" w14:textId="77777777" w:rsidR="008F4E7B" w:rsidRDefault="008F4E7B" w:rsidP="008F4E7B">
                              <w:pPr>
                                <w:spacing w:line="240" w:lineRule="auto"/>
                                <w:textDirection w:val="btLr"/>
                              </w:pPr>
                              <w:r>
                                <w:rPr>
                                  <w:color w:val="FFFFFF"/>
                                  <w:sz w:val="18"/>
                                </w:rPr>
                                <w:t>4</w:t>
                              </w:r>
                            </w:p>
                          </w:txbxContent>
                        </v:textbox>
                      </v:rect>
                    </v:group>
                    <v:group id="Grupo 174" o:spid="_x0000_s1251" style="position:absolute;left:34973;top:6178;width:2111;height:2091" coordorigin="-39692,-326347" coordsize="288409,285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">
                      <v:oval id="Elipse 175" o:spid="_x0000_s1252" style="position:absolute;top:-289287;width:248717;height:248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" fillcolor="#ffc000" stroked="f">
                        <v:textbox inset="2.53958mm,1.2694mm,2.53958mm,1.2694mm">
                          <w:txbxContent>
                            <w:p w14:paraId="2BE35BF2" w14:textId="77777777" w:rsidR="008F4E7B" w:rsidRDefault="008F4E7B" w:rsidP="008F4E7B">
                              <w:pPr>
                                <w:spacing w:line="240" w:lineRule="auto"/>
                                <w:jc w:val="center"/>
                                <w:textDirection w:val="btLr"/>
                              </w:pPr>
                            </w:p>
                          </w:txbxContent>
                        </v:textbox>
                      </v:oval>
                      <v:rect id="Rectángulo 193" o:spid="_x0000_s1253" style="position:absolute;left:-39692;top:-326347;width:277978;height:2779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" filled="f" stroked="f">
                        <v:textbox inset="2.53958mm,1.2694mm,2.53958mm,1.2694mm">
                          <w:txbxContent>
                            <w:p w14:paraId="7A73E01E" w14:textId="77777777" w:rsidR="008F4E7B" w:rsidRDefault="008F4E7B" w:rsidP="008F4E7B">
                              <w:pPr>
                                <w:spacing w:line="240" w:lineRule="auto"/>
                                <w:textDirection w:val="btLr"/>
                              </w:pPr>
                              <w:r>
                                <w:rPr>
                                  <w:color w:val="FFFFFF"/>
                                  <w:sz w:val="18"/>
                                </w:rPr>
                                <w:t>5</w:t>
                              </w:r>
                            </w:p>
                          </w:txbxContent>
                        </v:textbox>
                      </v:rect>
                    </v:group>
                  </v:group>
                </v:group>
                <w10:wrap type="square"/>
              </v:group>
            </w:pict>
          </mc:Fallback>
        </mc:AlternateContent>
      </w:r>
      <w:r>
        <w:t xml:space="preserve">To </w:t>
      </w:r>
    </w:p>
    <w:p w14:paraId="3EF02702" w14:textId="77777777" w:rsidR="008F4E7B" w:rsidRPr="00BB1D1A" w:rsidRDefault="008F4E7B" w:rsidP="008F4E7B">
      <w:pPr>
        <w:pStyle w:val="Indiceentexto"/>
        <w:rPr>
          <w:vanish/>
          <w:specVanish/>
        </w:rPr>
      </w:pPr>
      <w:r>
        <w:t xml:space="preserve"> </w:t>
      </w:r>
      <w:bookmarkStart w:id="129" w:name="_Toc139972349"/>
      <w:bookmarkStart w:id="130" w:name="_Toc139972794"/>
      <w:r>
        <w:t>add transversal skills</w:t>
      </w:r>
      <w:bookmarkEnd w:id="129"/>
      <w:bookmarkEnd w:id="130"/>
    </w:p>
    <w:p w14:paraId="1E154967" w14:textId="77777777" w:rsidR="008F4E7B" w:rsidRDefault="008F4E7B" w:rsidP="008F4E7B">
      <w:pPr>
        <w:spacing w:after="240"/>
      </w:pPr>
      <w:r>
        <w:t xml:space="preserve"> (</w:t>
      </w:r>
      <w:proofErr w:type="spellStart"/>
      <w:r>
        <w:t>Figure</w:t>
      </w:r>
      <w:proofErr w:type="spellEnd"/>
      <w:r>
        <w:t xml:space="preserve"> 19) </w:t>
      </w:r>
      <w:proofErr w:type="spellStart"/>
      <w:r>
        <w:t>they</w:t>
      </w:r>
      <w:proofErr w:type="spellEnd"/>
      <w:r>
        <w:t xml:space="preserve"> </w:t>
      </w:r>
      <w:proofErr w:type="spellStart"/>
      <w:r>
        <w:t>should</w:t>
      </w:r>
      <w:proofErr w:type="spellEnd"/>
      <w:r>
        <w:t xml:space="preserve"> be </w:t>
      </w:r>
      <w:proofErr w:type="spellStart"/>
      <w:r>
        <w:t>selected</w:t>
      </w:r>
      <w:proofErr w:type="spellEnd"/>
      <w:r>
        <w:t xml:space="preserve"> </w:t>
      </w:r>
      <w:proofErr w:type="spellStart"/>
      <w:r>
        <w:t>from</w:t>
      </w:r>
      <w:proofErr w:type="spellEnd"/>
      <w:r>
        <w:t xml:space="preserve"> a </w:t>
      </w:r>
      <w:proofErr w:type="spellStart"/>
      <w:r>
        <w:t>closed</w:t>
      </w:r>
      <w:proofErr w:type="spellEnd"/>
      <w:r>
        <w:t xml:space="preserve"> </w:t>
      </w:r>
      <w:proofErr w:type="spellStart"/>
      <w:r>
        <w:t>list</w:t>
      </w:r>
      <w:proofErr w:type="spellEnd"/>
      <w:r>
        <w:t xml:space="preserve"> </w:t>
      </w:r>
      <w:proofErr w:type="spellStart"/>
      <w:r>
        <w:t>that</w:t>
      </w:r>
      <w:proofErr w:type="spellEnd"/>
      <w:r>
        <w:t xml:space="preserve"> </w:t>
      </w:r>
      <w:proofErr w:type="spellStart"/>
      <w:r>
        <w:t>contains</w:t>
      </w:r>
      <w:proofErr w:type="spellEnd"/>
      <w:r>
        <w:t xml:space="preserve"> a </w:t>
      </w:r>
      <w:proofErr w:type="spellStart"/>
      <w:r>
        <w:t>selection</w:t>
      </w:r>
      <w:proofErr w:type="spellEnd"/>
      <w:r>
        <w:t xml:space="preserve"> of </w:t>
      </w:r>
      <w:proofErr w:type="spellStart"/>
      <w:r>
        <w:t>skills</w:t>
      </w:r>
      <w:proofErr w:type="spellEnd"/>
      <w:r>
        <w:t xml:space="preserve"> </w:t>
      </w:r>
      <w:proofErr w:type="spellStart"/>
      <w:r>
        <w:t>from</w:t>
      </w:r>
      <w:proofErr w:type="spellEnd"/>
      <w:r>
        <w:t xml:space="preserve"> </w:t>
      </w:r>
      <w:proofErr w:type="spellStart"/>
      <w:r>
        <w:t>the</w:t>
      </w:r>
      <w:proofErr w:type="spellEnd"/>
      <w:r>
        <w:t xml:space="preserve"> ESCO </w:t>
      </w:r>
      <w:proofErr w:type="spellStart"/>
      <w:r>
        <w:t>classification</w:t>
      </w:r>
      <w:proofErr w:type="spellEnd"/>
      <w:r>
        <w:t xml:space="preserve"> (1). </w:t>
      </w:r>
      <w:proofErr w:type="spellStart"/>
      <w:r>
        <w:t>Typing</w:t>
      </w:r>
      <w:proofErr w:type="spellEnd"/>
      <w:r>
        <w:t xml:space="preserve"> in </w:t>
      </w:r>
      <w:proofErr w:type="spellStart"/>
      <w:r>
        <w:t>the</w:t>
      </w:r>
      <w:proofErr w:type="spellEnd"/>
      <w:r>
        <w:t xml:space="preserve"> text box </w:t>
      </w:r>
      <w:proofErr w:type="spellStart"/>
      <w:r>
        <w:t>filters</w:t>
      </w:r>
      <w:proofErr w:type="spellEnd"/>
      <w:r>
        <w:t xml:space="preserve"> in </w:t>
      </w:r>
      <w:proofErr w:type="spellStart"/>
      <w:r>
        <w:t>the</w:t>
      </w:r>
      <w:proofErr w:type="spellEnd"/>
      <w:r>
        <w:t xml:space="preserve"> </w:t>
      </w:r>
      <w:proofErr w:type="spellStart"/>
      <w:r>
        <w:t>list</w:t>
      </w:r>
      <w:proofErr w:type="spellEnd"/>
      <w:r>
        <w:t xml:space="preserve">. </w:t>
      </w:r>
      <w:proofErr w:type="spellStart"/>
      <w:r>
        <w:t>Clicking</w:t>
      </w:r>
      <w:proofErr w:type="spellEnd"/>
      <w:r>
        <w:t xml:space="preserve"> on </w:t>
      </w:r>
      <w:proofErr w:type="spellStart"/>
      <w:r>
        <w:t>the</w:t>
      </w:r>
      <w:proofErr w:type="spellEnd"/>
      <w:r>
        <w:t xml:space="preserve"> </w:t>
      </w:r>
      <w:proofErr w:type="spellStart"/>
      <w:r>
        <w:t>switch</w:t>
      </w:r>
      <w:proofErr w:type="spellEnd"/>
      <w:r>
        <w:t xml:space="preserve"> (2) </w:t>
      </w:r>
      <w:proofErr w:type="spellStart"/>
      <w:r>
        <w:t>allows</w:t>
      </w:r>
      <w:proofErr w:type="spellEnd"/>
      <w:r>
        <w:t xml:space="preserve"> a full </w:t>
      </w:r>
      <w:proofErr w:type="spellStart"/>
      <w:r>
        <w:t>search</w:t>
      </w:r>
      <w:proofErr w:type="spellEnd"/>
      <w:r>
        <w:t xml:space="preserve"> on all ESCO </w:t>
      </w:r>
      <w:proofErr w:type="spellStart"/>
      <w:r>
        <w:t>skills</w:t>
      </w:r>
      <w:proofErr w:type="spellEnd"/>
      <w:r>
        <w:t xml:space="preserve">. </w:t>
      </w:r>
      <w:proofErr w:type="spellStart"/>
      <w:r>
        <w:t>If</w:t>
      </w:r>
      <w:proofErr w:type="spellEnd"/>
      <w:r>
        <w:t xml:space="preserve"> a </w:t>
      </w:r>
      <w:proofErr w:type="spellStart"/>
      <w:r>
        <w:t>specific</w:t>
      </w:r>
      <w:proofErr w:type="spellEnd"/>
      <w:r>
        <w:t xml:space="preserve"> transversal </w:t>
      </w:r>
      <w:proofErr w:type="spellStart"/>
      <w:r>
        <w:t>skill</w:t>
      </w:r>
      <w:proofErr w:type="spellEnd"/>
      <w:r>
        <w:t xml:space="preserve"> is </w:t>
      </w:r>
      <w:proofErr w:type="spellStart"/>
      <w:r>
        <w:t>not</w:t>
      </w:r>
      <w:proofErr w:type="spellEnd"/>
      <w:r>
        <w:t xml:space="preserve"> </w:t>
      </w:r>
      <w:proofErr w:type="spellStart"/>
      <w:r>
        <w:t>found</w:t>
      </w:r>
      <w:proofErr w:type="spellEnd"/>
      <w:r>
        <w:t xml:space="preserve">, </w:t>
      </w:r>
      <w:proofErr w:type="spellStart"/>
      <w:r>
        <w:t>this</w:t>
      </w:r>
      <w:proofErr w:type="spellEnd"/>
      <w:r>
        <w:t xml:space="preserve"> can be </w:t>
      </w:r>
      <w:proofErr w:type="spellStart"/>
      <w:r>
        <w:t>added</w:t>
      </w:r>
      <w:proofErr w:type="spellEnd"/>
      <w:r>
        <w:t xml:space="preserve"> as a </w:t>
      </w:r>
      <w:proofErr w:type="spellStart"/>
      <w:r>
        <w:t>custom</w:t>
      </w:r>
      <w:proofErr w:type="spellEnd"/>
      <w:r>
        <w:t xml:space="preserve"> </w:t>
      </w:r>
      <w:proofErr w:type="spellStart"/>
      <w:r>
        <w:t>skill</w:t>
      </w:r>
      <w:proofErr w:type="spellEnd"/>
      <w:r>
        <w:t xml:space="preserve">, </w:t>
      </w:r>
      <w:proofErr w:type="spellStart"/>
      <w:r>
        <w:t>by</w:t>
      </w:r>
      <w:proofErr w:type="spellEnd"/>
      <w:r>
        <w:t xml:space="preserve"> </w:t>
      </w:r>
      <w:proofErr w:type="spellStart"/>
      <w:r>
        <w:t>typing</w:t>
      </w:r>
      <w:proofErr w:type="spellEnd"/>
      <w:r>
        <w:t xml:space="preserve"> </w:t>
      </w:r>
      <w:proofErr w:type="spellStart"/>
      <w:r>
        <w:t>it</w:t>
      </w:r>
      <w:proofErr w:type="spellEnd"/>
      <w:r>
        <w:t xml:space="preserve"> in </w:t>
      </w:r>
      <w:proofErr w:type="spellStart"/>
      <w:r>
        <w:t>custom</w:t>
      </w:r>
      <w:proofErr w:type="spellEnd"/>
      <w:r>
        <w:t xml:space="preserve"> </w:t>
      </w:r>
      <w:proofErr w:type="spellStart"/>
      <w:r>
        <w:t>skill</w:t>
      </w:r>
      <w:proofErr w:type="spellEnd"/>
      <w:r>
        <w:t xml:space="preserve"> text box (3) </w:t>
      </w:r>
      <w:proofErr w:type="spellStart"/>
      <w:r>
        <w:t>and</w:t>
      </w:r>
      <w:proofErr w:type="spellEnd"/>
      <w:r>
        <w:t xml:space="preserve"> </w:t>
      </w:r>
      <w:proofErr w:type="spellStart"/>
      <w:r>
        <w:t>then</w:t>
      </w:r>
      <w:proofErr w:type="spellEnd"/>
      <w:r>
        <w:t xml:space="preserve"> </w:t>
      </w:r>
      <w:proofErr w:type="spellStart"/>
      <w:r>
        <w:t>clicking</w:t>
      </w:r>
      <w:proofErr w:type="spellEnd"/>
      <w:r>
        <w:t xml:space="preserve"> </w:t>
      </w:r>
      <w:proofErr w:type="spellStart"/>
      <w:r>
        <w:t>the</w:t>
      </w:r>
      <w:proofErr w:type="spellEnd"/>
      <w:r>
        <w:t xml:space="preserve"> ‘</w:t>
      </w:r>
      <w:proofErr w:type="spellStart"/>
      <w:r>
        <w:t>Add</w:t>
      </w:r>
      <w:proofErr w:type="spellEnd"/>
      <w:r>
        <w:t xml:space="preserve"> transversal </w:t>
      </w:r>
      <w:proofErr w:type="spellStart"/>
      <w:r>
        <w:t>skill</w:t>
      </w:r>
      <w:proofErr w:type="spellEnd"/>
      <w:r>
        <w:t xml:space="preserve">’ </w:t>
      </w:r>
      <w:proofErr w:type="spellStart"/>
      <w:r>
        <w:t>button</w:t>
      </w:r>
      <w:proofErr w:type="spellEnd"/>
      <w:r>
        <w:t xml:space="preserve"> (4). To </w:t>
      </w:r>
      <w:proofErr w:type="spellStart"/>
      <w:r>
        <w:t>remove</w:t>
      </w:r>
      <w:proofErr w:type="spellEnd"/>
      <w:r>
        <w:t xml:space="preserve"> a transversal </w:t>
      </w:r>
      <w:proofErr w:type="spellStart"/>
      <w:r>
        <w:t>skill</w:t>
      </w:r>
      <w:proofErr w:type="spellEnd"/>
      <w:r>
        <w:t xml:space="preserve">, </w:t>
      </w:r>
      <w:proofErr w:type="spellStart"/>
      <w:r>
        <w:t>click</w:t>
      </w:r>
      <w:proofErr w:type="spellEnd"/>
      <w:r>
        <w:t xml:space="preserve"> </w:t>
      </w:r>
      <w:proofErr w:type="spellStart"/>
      <w:r>
        <w:t>the</w:t>
      </w:r>
      <w:proofErr w:type="spellEnd"/>
      <w:r>
        <w:t xml:space="preserve"> ‘x’ </w:t>
      </w:r>
      <w:proofErr w:type="spellStart"/>
      <w:r>
        <w:t>symbol</w:t>
      </w:r>
      <w:proofErr w:type="spellEnd"/>
      <w:r>
        <w:t xml:space="preserve"> </w:t>
      </w:r>
      <w:proofErr w:type="spellStart"/>
      <w:r>
        <w:t>and</w:t>
      </w:r>
      <w:proofErr w:type="spellEnd"/>
      <w:r>
        <w:t xml:space="preserve"> </w:t>
      </w:r>
      <w:proofErr w:type="spellStart"/>
      <w:r>
        <w:t>the</w:t>
      </w:r>
      <w:proofErr w:type="spellEnd"/>
      <w:r>
        <w:t xml:space="preserve"> </w:t>
      </w:r>
      <w:proofErr w:type="spellStart"/>
      <w:r>
        <w:t>list</w:t>
      </w:r>
      <w:proofErr w:type="spellEnd"/>
      <w:r>
        <w:t xml:space="preserve"> </w:t>
      </w:r>
      <w:proofErr w:type="spellStart"/>
      <w:r>
        <w:t>will</w:t>
      </w:r>
      <w:proofErr w:type="spellEnd"/>
      <w:r>
        <w:t xml:space="preserve"> be </w:t>
      </w:r>
      <w:proofErr w:type="spellStart"/>
      <w:r>
        <w:t>updated</w:t>
      </w:r>
      <w:proofErr w:type="spellEnd"/>
      <w:r>
        <w:t xml:space="preserve"> (5).</w:t>
      </w:r>
    </w:p>
    <w:p w14:paraId="31ADA772" w14:textId="77777777" w:rsidR="008F4E7B" w:rsidRDefault="008F4E7B" w:rsidP="008F4E7B">
      <w:pPr>
        <w:spacing w:after="240"/>
      </w:pPr>
    </w:p>
    <w:p w14:paraId="6DFD8EA3" w14:textId="77777777" w:rsidR="008F4E7B" w:rsidRDefault="008F4E7B" w:rsidP="008F4E7B">
      <w:pPr>
        <w:spacing w:after="240"/>
      </w:pPr>
      <w:proofErr w:type="spellStart"/>
      <w:r>
        <w:t>Specific</w:t>
      </w:r>
      <w:proofErr w:type="spellEnd"/>
      <w:r>
        <w:t xml:space="preserve"> </w:t>
      </w:r>
      <w:proofErr w:type="spellStart"/>
      <w:r>
        <w:t>information</w:t>
      </w:r>
      <w:proofErr w:type="spellEnd"/>
      <w:r>
        <w:t xml:space="preserve"> </w:t>
      </w:r>
      <w:proofErr w:type="spellStart"/>
      <w:r>
        <w:t>section</w:t>
      </w:r>
      <w:proofErr w:type="spellEnd"/>
      <w:r>
        <w:t xml:space="preserve"> </w:t>
      </w:r>
      <w:proofErr w:type="spellStart"/>
      <w:r>
        <w:t>contains</w:t>
      </w:r>
      <w:proofErr w:type="spellEnd"/>
      <w:r>
        <w:t xml:space="preserve"> </w:t>
      </w:r>
      <w:proofErr w:type="spellStart"/>
      <w:r>
        <w:t>information</w:t>
      </w:r>
      <w:proofErr w:type="spellEnd"/>
      <w:r>
        <w:t xml:space="preserve"> </w:t>
      </w:r>
      <w:proofErr w:type="spellStart"/>
      <w:r>
        <w:t>particularly</w:t>
      </w:r>
      <w:proofErr w:type="spellEnd"/>
      <w:r>
        <w:t xml:space="preserve"> </w:t>
      </w:r>
      <w:proofErr w:type="spellStart"/>
      <w:r>
        <w:t>related</w:t>
      </w:r>
      <w:proofErr w:type="spellEnd"/>
      <w:r>
        <w:t xml:space="preserve"> </w:t>
      </w:r>
      <w:proofErr w:type="spellStart"/>
      <w:r>
        <w:t>with</w:t>
      </w:r>
      <w:proofErr w:type="spellEnd"/>
      <w:r>
        <w:t xml:space="preserve"> </w:t>
      </w:r>
      <w:proofErr w:type="spellStart"/>
      <w:r>
        <w:t>job</w:t>
      </w:r>
      <w:proofErr w:type="spellEnd"/>
      <w:r>
        <w:t xml:space="preserve"> </w:t>
      </w:r>
      <w:proofErr w:type="spellStart"/>
      <w:r>
        <w:t>offers</w:t>
      </w:r>
      <w:proofErr w:type="spellEnd"/>
      <w:r>
        <w:t xml:space="preserve"> (</w:t>
      </w:r>
      <w:proofErr w:type="spellStart"/>
      <w:r>
        <w:t>Figure</w:t>
      </w:r>
      <w:proofErr w:type="spellEnd"/>
      <w:r>
        <w:t xml:space="preserve"> 20)</w:t>
      </w:r>
    </w:p>
    <w:p w14:paraId="3355F555" w14:textId="77777777" w:rsidR="008F4E7B" w:rsidRPr="00BB1D1A" w:rsidRDefault="008F4E7B" w:rsidP="008F4E7B">
      <w:pPr>
        <w:spacing w:after="240"/>
        <w:rPr>
          <w:vanish/>
          <w:specVanish/>
        </w:rPr>
      </w:pPr>
      <w:r>
        <w:t xml:space="preserve">To </w:t>
      </w:r>
    </w:p>
    <w:p w14:paraId="03B189EF" w14:textId="77777777" w:rsidR="008F4E7B" w:rsidRPr="00BB1D1A" w:rsidRDefault="008F4E7B" w:rsidP="008F4E7B">
      <w:pPr>
        <w:pStyle w:val="Indiceentexto"/>
        <w:rPr>
          <w:vanish/>
          <w:specVanish/>
        </w:rPr>
      </w:pPr>
      <w:r>
        <w:t xml:space="preserve"> </w:t>
      </w:r>
      <w:bookmarkStart w:id="131" w:name="_Toc139972350"/>
      <w:bookmarkStart w:id="132" w:name="_Toc139972795"/>
      <w:r>
        <w:t>add Datasets required</w:t>
      </w:r>
      <w:bookmarkEnd w:id="131"/>
      <w:bookmarkEnd w:id="132"/>
    </w:p>
    <w:p w14:paraId="4D055750" w14:textId="77777777" w:rsidR="008F4E7B" w:rsidRDefault="008F4E7B" w:rsidP="008F4E7B">
      <w:pPr>
        <w:spacing w:after="240"/>
      </w:pPr>
      <w:r>
        <w:t xml:space="preserve"> </w:t>
      </w:r>
      <w:proofErr w:type="spellStart"/>
      <w:r>
        <w:t>they</w:t>
      </w:r>
      <w:proofErr w:type="spellEnd"/>
      <w:r>
        <w:t xml:space="preserve"> </w:t>
      </w:r>
      <w:proofErr w:type="spellStart"/>
      <w:r>
        <w:t>should</w:t>
      </w:r>
      <w:proofErr w:type="spellEnd"/>
      <w:r>
        <w:t xml:space="preserve"> be </w:t>
      </w:r>
      <w:proofErr w:type="spellStart"/>
      <w:r>
        <w:t>selected</w:t>
      </w:r>
      <w:proofErr w:type="spellEnd"/>
      <w:r>
        <w:t xml:space="preserve"> </w:t>
      </w:r>
      <w:proofErr w:type="spellStart"/>
      <w:r>
        <w:t>from</w:t>
      </w:r>
      <w:proofErr w:type="spellEnd"/>
      <w:r>
        <w:t xml:space="preserve"> a </w:t>
      </w:r>
      <w:proofErr w:type="spellStart"/>
      <w:r>
        <w:t>closed</w:t>
      </w:r>
      <w:proofErr w:type="spellEnd"/>
      <w:r>
        <w:t xml:space="preserve"> </w:t>
      </w:r>
      <w:proofErr w:type="spellStart"/>
      <w:r>
        <w:t>list</w:t>
      </w:r>
      <w:proofErr w:type="spellEnd"/>
      <w:r>
        <w:t xml:space="preserve"> </w:t>
      </w:r>
      <w:proofErr w:type="spellStart"/>
      <w:r>
        <w:t>that</w:t>
      </w:r>
      <w:proofErr w:type="spellEnd"/>
      <w:r>
        <w:t xml:space="preserve"> </w:t>
      </w:r>
      <w:proofErr w:type="spellStart"/>
      <w:r>
        <w:t>contains</w:t>
      </w:r>
      <w:proofErr w:type="spellEnd"/>
      <w:r>
        <w:t xml:space="preserve"> a </w:t>
      </w:r>
      <w:proofErr w:type="spellStart"/>
      <w:r w:rsidRPr="00C9639D">
        <w:t>Datasets</w:t>
      </w:r>
      <w:proofErr w:type="spellEnd"/>
      <w:r w:rsidRPr="00C9639D">
        <w:t xml:space="preserve"> </w:t>
      </w:r>
      <w:proofErr w:type="spellStart"/>
      <w:r w:rsidRPr="00C9639D">
        <w:t>included</w:t>
      </w:r>
      <w:proofErr w:type="spellEnd"/>
      <w:r w:rsidRPr="00C9639D">
        <w:t xml:space="preserve"> in </w:t>
      </w:r>
      <w:hyperlink r:id="rId43" w:history="1">
        <w:r w:rsidRPr="00C9639D">
          <w:rPr>
            <w:rStyle w:val="Hyperlink"/>
          </w:rPr>
          <w:t xml:space="preserve">EO </w:t>
        </w:r>
        <w:proofErr w:type="spellStart"/>
        <w:r w:rsidRPr="00C9639D">
          <w:rPr>
            <w:rStyle w:val="Hyperlink"/>
          </w:rPr>
          <w:t>Handbook</w:t>
        </w:r>
        <w:proofErr w:type="spellEnd"/>
      </w:hyperlink>
      <w:r>
        <w:t xml:space="preserve">. </w:t>
      </w:r>
      <w:proofErr w:type="spellStart"/>
      <w:r>
        <w:t>Type</w:t>
      </w:r>
      <w:proofErr w:type="spellEnd"/>
      <w:r>
        <w:t xml:space="preserve"> in </w:t>
      </w:r>
      <w:proofErr w:type="spellStart"/>
      <w:r>
        <w:t>the</w:t>
      </w:r>
      <w:proofErr w:type="spellEnd"/>
      <w:r>
        <w:t xml:space="preserve"> </w:t>
      </w:r>
      <w:proofErr w:type="spellStart"/>
      <w:r>
        <w:t>field</w:t>
      </w:r>
      <w:proofErr w:type="spellEnd"/>
      <w:r>
        <w:t xml:space="preserve"> to </w:t>
      </w:r>
      <w:proofErr w:type="spellStart"/>
      <w:r>
        <w:t>start</w:t>
      </w:r>
      <w:proofErr w:type="spellEnd"/>
      <w:r>
        <w:t xml:space="preserve"> </w:t>
      </w:r>
      <w:proofErr w:type="spellStart"/>
      <w:r>
        <w:t>the</w:t>
      </w:r>
      <w:proofErr w:type="spellEnd"/>
      <w:r>
        <w:t xml:space="preserve"> </w:t>
      </w:r>
      <w:proofErr w:type="spellStart"/>
      <w:r>
        <w:t>search</w:t>
      </w:r>
      <w:proofErr w:type="spellEnd"/>
      <w:r>
        <w:t xml:space="preserve"> </w:t>
      </w:r>
      <w:proofErr w:type="spellStart"/>
      <w:r>
        <w:t>by</w:t>
      </w:r>
      <w:proofErr w:type="spellEnd"/>
      <w:r>
        <w:t xml:space="preserve"> text </w:t>
      </w:r>
      <w:proofErr w:type="spellStart"/>
      <w:r>
        <w:t>coincidence</w:t>
      </w:r>
      <w:proofErr w:type="spellEnd"/>
      <w:r>
        <w:t>.</w:t>
      </w:r>
    </w:p>
    <w:p w14:paraId="60F36875" w14:textId="77777777" w:rsidR="008F4E7B" w:rsidRPr="00BB1D1A" w:rsidRDefault="008F4E7B" w:rsidP="008F4E7B">
      <w:pPr>
        <w:spacing w:after="240"/>
        <w:rPr>
          <w:vanish/>
          <w:specVanish/>
        </w:rPr>
      </w:pPr>
      <w:r>
        <w:t xml:space="preserve">To </w:t>
      </w:r>
    </w:p>
    <w:p w14:paraId="74FB4CE2" w14:textId="77777777" w:rsidR="008F4E7B" w:rsidRPr="00BB1D1A" w:rsidRDefault="008F4E7B" w:rsidP="008F4E7B">
      <w:pPr>
        <w:pStyle w:val="Indiceentexto"/>
        <w:rPr>
          <w:vanish/>
          <w:specVanish/>
        </w:rPr>
      </w:pPr>
      <w:r>
        <w:t xml:space="preserve"> </w:t>
      </w:r>
      <w:bookmarkStart w:id="133" w:name="_Toc139972351"/>
      <w:bookmarkStart w:id="134" w:name="_Toc139972796"/>
      <w:r>
        <w:t>add Tools required</w:t>
      </w:r>
      <w:bookmarkEnd w:id="133"/>
      <w:bookmarkEnd w:id="134"/>
      <w:r>
        <w:t xml:space="preserve"> </w:t>
      </w:r>
    </w:p>
    <w:p w14:paraId="67C16805" w14:textId="77777777" w:rsidR="008F4E7B" w:rsidRDefault="008F4E7B" w:rsidP="008F4E7B">
      <w:pPr>
        <w:spacing w:after="240"/>
      </w:pPr>
      <w:r>
        <w:t xml:space="preserve"> </w:t>
      </w:r>
      <w:proofErr w:type="spellStart"/>
      <w:r>
        <w:t>they</w:t>
      </w:r>
      <w:proofErr w:type="spellEnd"/>
      <w:r>
        <w:t xml:space="preserve"> </w:t>
      </w:r>
      <w:proofErr w:type="spellStart"/>
      <w:r>
        <w:t>should</w:t>
      </w:r>
      <w:proofErr w:type="spellEnd"/>
      <w:r>
        <w:t xml:space="preserve"> be </w:t>
      </w:r>
      <w:proofErr w:type="spellStart"/>
      <w:r>
        <w:t>selected</w:t>
      </w:r>
      <w:proofErr w:type="spellEnd"/>
      <w:r>
        <w:t xml:space="preserve"> </w:t>
      </w:r>
      <w:proofErr w:type="spellStart"/>
      <w:r>
        <w:t>from</w:t>
      </w:r>
      <w:proofErr w:type="spellEnd"/>
      <w:r>
        <w:t xml:space="preserve"> a </w:t>
      </w:r>
      <w:proofErr w:type="spellStart"/>
      <w:r>
        <w:t>closed</w:t>
      </w:r>
      <w:proofErr w:type="spellEnd"/>
      <w:r>
        <w:t xml:space="preserve"> </w:t>
      </w:r>
      <w:proofErr w:type="spellStart"/>
      <w:r>
        <w:t>list</w:t>
      </w:r>
      <w:proofErr w:type="spellEnd"/>
      <w:r>
        <w:t xml:space="preserve"> </w:t>
      </w:r>
      <w:proofErr w:type="spellStart"/>
      <w:r>
        <w:t>that</w:t>
      </w:r>
      <w:proofErr w:type="spellEnd"/>
      <w:r>
        <w:t xml:space="preserve"> </w:t>
      </w:r>
      <w:proofErr w:type="spellStart"/>
      <w:r>
        <w:t>contains</w:t>
      </w:r>
      <w:proofErr w:type="spellEnd"/>
      <w:r>
        <w:t xml:space="preserve"> </w:t>
      </w:r>
      <w:proofErr w:type="spellStart"/>
      <w:r>
        <w:t>merges</w:t>
      </w:r>
      <w:proofErr w:type="spellEnd"/>
      <w:r>
        <w:t xml:space="preserve"> </w:t>
      </w:r>
      <w:proofErr w:type="spellStart"/>
      <w:r>
        <w:t>the</w:t>
      </w:r>
      <w:proofErr w:type="spellEnd"/>
      <w:r>
        <w:t xml:space="preserve"> </w:t>
      </w:r>
      <w:proofErr w:type="spellStart"/>
      <w:r>
        <w:t>t</w:t>
      </w:r>
      <w:r w:rsidRPr="00C9639D">
        <w:t>ools</w:t>
      </w:r>
      <w:proofErr w:type="spellEnd"/>
      <w:r w:rsidRPr="00C9639D">
        <w:t xml:space="preserve"> </w:t>
      </w:r>
      <w:proofErr w:type="spellStart"/>
      <w:r w:rsidRPr="00C9639D">
        <w:t>included</w:t>
      </w:r>
      <w:proofErr w:type="spellEnd"/>
      <w:r w:rsidRPr="00C9639D">
        <w:t xml:space="preserve"> in </w:t>
      </w:r>
      <w:hyperlink r:id="rId44" w:history="1">
        <w:r w:rsidRPr="00C9639D">
          <w:rPr>
            <w:rStyle w:val="Hyperlink"/>
          </w:rPr>
          <w:t>INSPIRE</w:t>
        </w:r>
      </w:hyperlink>
      <w:r w:rsidRPr="00C9639D">
        <w:t xml:space="preserve"> </w:t>
      </w:r>
      <w:proofErr w:type="spellStart"/>
      <w:r w:rsidRPr="00C9639D">
        <w:t>and</w:t>
      </w:r>
      <w:proofErr w:type="spellEnd"/>
      <w:r w:rsidRPr="00C9639D">
        <w:t xml:space="preserve"> </w:t>
      </w:r>
      <w:hyperlink r:id="rId45" w:history="1">
        <w:r w:rsidRPr="009260F7">
          <w:rPr>
            <w:rStyle w:val="Hyperlink"/>
          </w:rPr>
          <w:t xml:space="preserve">ESA Open </w:t>
        </w:r>
        <w:proofErr w:type="spellStart"/>
        <w:r w:rsidRPr="009260F7">
          <w:rPr>
            <w:rStyle w:val="Hyperlink"/>
          </w:rPr>
          <w:t>Source</w:t>
        </w:r>
        <w:proofErr w:type="spellEnd"/>
        <w:r w:rsidRPr="009260F7">
          <w:rPr>
            <w:rStyle w:val="Hyperlink"/>
          </w:rPr>
          <w:t xml:space="preserve"> </w:t>
        </w:r>
        <w:proofErr w:type="spellStart"/>
        <w:r w:rsidRPr="009260F7">
          <w:rPr>
            <w:rStyle w:val="Hyperlink"/>
          </w:rPr>
          <w:t>Resources</w:t>
        </w:r>
        <w:proofErr w:type="spellEnd"/>
      </w:hyperlink>
      <w:r>
        <w:t xml:space="preserve"> </w:t>
      </w:r>
      <w:proofErr w:type="spellStart"/>
      <w:r>
        <w:t>that</w:t>
      </w:r>
      <w:proofErr w:type="spellEnd"/>
      <w:r>
        <w:t xml:space="preserve"> </w:t>
      </w:r>
      <w:proofErr w:type="spellStart"/>
      <w:r w:rsidRPr="00C9639D">
        <w:t>ranges</w:t>
      </w:r>
      <w:proofErr w:type="spellEnd"/>
      <w:r w:rsidRPr="00C9639D">
        <w:t xml:space="preserve"> </w:t>
      </w:r>
      <w:proofErr w:type="spellStart"/>
      <w:r w:rsidRPr="00C9639D">
        <w:t>from</w:t>
      </w:r>
      <w:proofErr w:type="spellEnd"/>
      <w:r w:rsidRPr="00C9639D">
        <w:t xml:space="preserve"> desktop/server </w:t>
      </w:r>
      <w:r w:rsidRPr="00C9639D">
        <w:lastRenderedPageBreak/>
        <w:t xml:space="preserve">software, </w:t>
      </w:r>
      <w:proofErr w:type="spellStart"/>
      <w:r w:rsidRPr="00C9639D">
        <w:t>libraries</w:t>
      </w:r>
      <w:proofErr w:type="spellEnd"/>
      <w:r w:rsidRPr="00C9639D">
        <w:t xml:space="preserve">, </w:t>
      </w:r>
      <w:proofErr w:type="spellStart"/>
      <w:r w:rsidRPr="00C9639D">
        <w:t>plugins</w:t>
      </w:r>
      <w:proofErr w:type="spellEnd"/>
      <w:r w:rsidRPr="00C9639D">
        <w:t xml:space="preserve">, online </w:t>
      </w:r>
      <w:proofErr w:type="spellStart"/>
      <w:r w:rsidRPr="00C9639D">
        <w:t>services</w:t>
      </w:r>
      <w:proofErr w:type="spellEnd"/>
      <w:r>
        <w:t xml:space="preserve"> or s</w:t>
      </w:r>
      <w:r w:rsidRPr="009260F7">
        <w:t xml:space="preserve">oftware </w:t>
      </w:r>
      <w:proofErr w:type="spellStart"/>
      <w:r>
        <w:t>r</w:t>
      </w:r>
      <w:r w:rsidRPr="009260F7">
        <w:t>esources</w:t>
      </w:r>
      <w:proofErr w:type="spellEnd"/>
      <w:r w:rsidRPr="009260F7">
        <w:t xml:space="preserve"> for </w:t>
      </w:r>
      <w:proofErr w:type="spellStart"/>
      <w:r>
        <w:t>s</w:t>
      </w:r>
      <w:r w:rsidRPr="009260F7">
        <w:t>pace</w:t>
      </w:r>
      <w:proofErr w:type="spellEnd"/>
      <w:r w:rsidRPr="009260F7">
        <w:t xml:space="preserve"> </w:t>
      </w:r>
      <w:proofErr w:type="spellStart"/>
      <w:r>
        <w:t>d</w:t>
      </w:r>
      <w:r w:rsidRPr="009260F7">
        <w:t>ownstream</w:t>
      </w:r>
      <w:proofErr w:type="spellEnd"/>
      <w:r w:rsidRPr="009260F7">
        <w:t xml:space="preserve"> </w:t>
      </w:r>
      <w:proofErr w:type="spellStart"/>
      <w:r>
        <w:t>a</w:t>
      </w:r>
      <w:r w:rsidRPr="009260F7">
        <w:t>pplications</w:t>
      </w:r>
      <w:proofErr w:type="spellEnd"/>
      <w:r>
        <w:t>.</w:t>
      </w:r>
    </w:p>
    <w:p w14:paraId="01C073A4" w14:textId="77777777" w:rsidR="008F4E7B" w:rsidRPr="00BB1D1A" w:rsidRDefault="008F4E7B" w:rsidP="008F4E7B">
      <w:pPr>
        <w:spacing w:after="240"/>
        <w:rPr>
          <w:vanish/>
          <w:specVanish/>
        </w:rPr>
      </w:pPr>
      <w:r>
        <w:t xml:space="preserve">To </w:t>
      </w:r>
    </w:p>
    <w:p w14:paraId="4F211CAA" w14:textId="77777777" w:rsidR="008F4E7B" w:rsidRPr="00BB1D1A" w:rsidRDefault="008F4E7B" w:rsidP="008F4E7B">
      <w:pPr>
        <w:pStyle w:val="Indiceentexto"/>
        <w:rPr>
          <w:vanish/>
          <w:specVanish/>
        </w:rPr>
      </w:pPr>
      <w:r>
        <w:t xml:space="preserve"> </w:t>
      </w:r>
      <w:bookmarkStart w:id="135" w:name="_Toc139972352"/>
      <w:bookmarkStart w:id="136" w:name="_Toc139972797"/>
      <w:r>
        <w:t>add languages</w:t>
      </w:r>
      <w:bookmarkEnd w:id="135"/>
      <w:bookmarkEnd w:id="136"/>
    </w:p>
    <w:p w14:paraId="4455878B" w14:textId="77777777" w:rsidR="008F4E7B" w:rsidRDefault="008F4E7B" w:rsidP="008F4E7B">
      <w:pPr>
        <w:spacing w:after="240"/>
      </w:pPr>
      <w:r>
        <w:t xml:space="preserve"> </w:t>
      </w:r>
      <w:proofErr w:type="spellStart"/>
      <w:r>
        <w:t>required</w:t>
      </w:r>
      <w:proofErr w:type="spellEnd"/>
      <w:r>
        <w:t xml:space="preserve"> </w:t>
      </w:r>
      <w:proofErr w:type="spellStart"/>
      <w:r>
        <w:t>select</w:t>
      </w:r>
      <w:proofErr w:type="spellEnd"/>
      <w:r>
        <w:t xml:space="preserve"> </w:t>
      </w:r>
      <w:proofErr w:type="spellStart"/>
      <w:r>
        <w:t>from</w:t>
      </w:r>
      <w:proofErr w:type="spellEnd"/>
      <w:r>
        <w:t xml:space="preserve"> </w:t>
      </w:r>
      <w:proofErr w:type="spellStart"/>
      <w:r>
        <w:t>the</w:t>
      </w:r>
      <w:proofErr w:type="spellEnd"/>
      <w:r>
        <w:t xml:space="preserve"> </w:t>
      </w:r>
      <w:proofErr w:type="spellStart"/>
      <w:r>
        <w:t>searchable</w:t>
      </w:r>
      <w:proofErr w:type="spellEnd"/>
      <w:r>
        <w:t xml:space="preserve"> </w:t>
      </w:r>
      <w:proofErr w:type="spellStart"/>
      <w:r>
        <w:t>dropdown</w:t>
      </w:r>
      <w:proofErr w:type="spellEnd"/>
      <w:r>
        <w:t xml:space="preserve"> </w:t>
      </w:r>
      <w:proofErr w:type="spellStart"/>
      <w:r>
        <w:t>list</w:t>
      </w:r>
      <w:proofErr w:type="spellEnd"/>
      <w:r>
        <w:t>.</w:t>
      </w:r>
    </w:p>
    <w:p w14:paraId="203DAB8D" w14:textId="77777777" w:rsidR="008F4E7B" w:rsidRDefault="008F4E7B" w:rsidP="008F4E7B">
      <w:pPr>
        <w:spacing w:after="240"/>
      </w:pPr>
      <w:r>
        <w:t xml:space="preserve">To </w:t>
      </w:r>
      <w:proofErr w:type="spellStart"/>
      <w:r>
        <w:t>remove</w:t>
      </w:r>
      <w:proofErr w:type="spellEnd"/>
      <w:r>
        <w:t xml:space="preserve"> </w:t>
      </w:r>
      <w:proofErr w:type="spellStart"/>
      <w:r>
        <w:t>items</w:t>
      </w:r>
      <w:proofErr w:type="spellEnd"/>
      <w:r>
        <w:t xml:space="preserve"> </w:t>
      </w:r>
      <w:proofErr w:type="spellStart"/>
      <w:r>
        <w:t>from</w:t>
      </w:r>
      <w:proofErr w:type="spellEnd"/>
      <w:r>
        <w:t xml:space="preserve"> any of </w:t>
      </w:r>
      <w:proofErr w:type="spellStart"/>
      <w:r>
        <w:t>these</w:t>
      </w:r>
      <w:proofErr w:type="spellEnd"/>
      <w:r>
        <w:t xml:space="preserve"> </w:t>
      </w:r>
      <w:proofErr w:type="spellStart"/>
      <w:r>
        <w:t>three</w:t>
      </w:r>
      <w:proofErr w:type="spellEnd"/>
      <w:r>
        <w:t xml:space="preserve"> </w:t>
      </w:r>
      <w:proofErr w:type="spellStart"/>
      <w:r>
        <w:t>lists</w:t>
      </w:r>
      <w:proofErr w:type="spellEnd"/>
      <w:r>
        <w:t xml:space="preserve">, just </w:t>
      </w:r>
      <w:proofErr w:type="spellStart"/>
      <w:r>
        <w:t>click</w:t>
      </w:r>
      <w:proofErr w:type="spellEnd"/>
      <w:r>
        <w:t xml:space="preserve"> in </w:t>
      </w:r>
      <w:proofErr w:type="spellStart"/>
      <w:r>
        <w:t>the</w:t>
      </w:r>
      <w:proofErr w:type="spellEnd"/>
      <w:r>
        <w:t xml:space="preserve"> </w:t>
      </w:r>
      <w:proofErr w:type="spellStart"/>
      <w:r>
        <w:t>pill-shaped</w:t>
      </w:r>
      <w:proofErr w:type="spellEnd"/>
      <w:r>
        <w:t xml:space="preserve"> </w:t>
      </w:r>
      <w:proofErr w:type="spellStart"/>
      <w:r>
        <w:t>button</w:t>
      </w:r>
      <w:proofErr w:type="spellEnd"/>
      <w:r>
        <w:t xml:space="preserve"> </w:t>
      </w:r>
      <w:proofErr w:type="spellStart"/>
      <w:r>
        <w:t>you</w:t>
      </w:r>
      <w:proofErr w:type="spellEnd"/>
      <w:r>
        <w:t xml:space="preserve"> </w:t>
      </w:r>
      <w:proofErr w:type="spellStart"/>
      <w:r>
        <w:t>want</w:t>
      </w:r>
      <w:proofErr w:type="spellEnd"/>
      <w:r>
        <w:t xml:space="preserve"> to </w:t>
      </w:r>
      <w:proofErr w:type="spellStart"/>
      <w:r>
        <w:t>delete</w:t>
      </w:r>
      <w:proofErr w:type="spellEnd"/>
      <w:r>
        <w:t>.</w:t>
      </w:r>
    </w:p>
    <w:p w14:paraId="78EB01B5" w14:textId="77777777" w:rsidR="008F4E7B" w:rsidRDefault="008F4E7B" w:rsidP="008F4E7B">
      <w:pPr>
        <w:spacing w:after="240"/>
      </w:pPr>
      <w:bookmarkStart w:id="137" w:name="_heading=h.4i7ojhp" w:colFirst="0" w:colLast="0"/>
      <w:bookmarkEnd w:id="137"/>
    </w:p>
    <w:p w14:paraId="6AAD7383" w14:textId="77777777" w:rsidR="008F4E7B" w:rsidRDefault="008F4E7B" w:rsidP="008F4E7B">
      <w:pPr>
        <w:keepNext/>
        <w:spacing w:after="240"/>
        <w:jc w:val="center"/>
      </w:pPr>
      <w:del w:id="138" w:author="Estefanía Aguilar Moreno" w:date="2020-04-15T08:46:00Z">
        <w:r w:rsidDel="0013011C">
          <w:br w:type="page"/>
        </w:r>
      </w:del>
      <w:r>
        <w:rPr>
          <w:noProof/>
        </w:rPr>
        <w:drawing>
          <wp:inline distT="0" distB="0" distL="0" distR="0" wp14:anchorId="14A878D2" wp14:editId="1E2FDD8B">
            <wp:extent cx="5063067" cy="3632102"/>
            <wp:effectExtent l="0" t="0" r="4445"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79510" cy="3643898"/>
                    </a:xfrm>
                    <a:prstGeom prst="rect">
                      <a:avLst/>
                    </a:prstGeom>
                  </pic:spPr>
                </pic:pic>
              </a:graphicData>
            </a:graphic>
          </wp:inline>
        </w:drawing>
      </w:r>
    </w:p>
    <w:p w14:paraId="1B35650C" w14:textId="4917F3C7" w:rsidR="008F4E7B" w:rsidRDefault="008F4E7B" w:rsidP="008F4E7B">
      <w:pPr>
        <w:pStyle w:val="Caption"/>
        <w:jc w:val="center"/>
      </w:pPr>
      <w:proofErr w:type="spellStart"/>
      <w:r>
        <w:t>Figure</w:t>
      </w:r>
      <w:proofErr w:type="spellEnd"/>
      <w:r>
        <w:t xml:space="preserve"> </w:t>
      </w:r>
      <w:r>
        <w:fldChar w:fldCharType="begin"/>
      </w:r>
      <w:r>
        <w:instrText xml:space="preserve"> SEQ Figure \* ARABIC </w:instrText>
      </w:r>
      <w:r>
        <w:fldChar w:fldCharType="separate"/>
      </w:r>
      <w:r w:rsidR="00DE728A">
        <w:rPr>
          <w:noProof/>
        </w:rPr>
        <w:t>20</w:t>
      </w:r>
      <w:r>
        <w:fldChar w:fldCharType="end"/>
      </w:r>
      <w:r>
        <w:t xml:space="preserve">. </w:t>
      </w:r>
      <w:proofErr w:type="spellStart"/>
      <w:r w:rsidRPr="00A45CFE">
        <w:t>Specific</w:t>
      </w:r>
      <w:proofErr w:type="spellEnd"/>
      <w:r w:rsidRPr="00A45CFE">
        <w:t xml:space="preserve"> </w:t>
      </w:r>
      <w:proofErr w:type="spellStart"/>
      <w:r w:rsidRPr="00A45CFE">
        <w:t>information</w:t>
      </w:r>
      <w:proofErr w:type="spellEnd"/>
    </w:p>
    <w:p w14:paraId="6A724BE2" w14:textId="77777777" w:rsidR="008F4E7B" w:rsidRPr="00BB1D1A" w:rsidRDefault="008F4E7B" w:rsidP="008F4E7B">
      <w:pPr>
        <w:spacing w:after="240"/>
        <w:rPr>
          <w:vanish/>
          <w:specVanish/>
        </w:rPr>
      </w:pPr>
      <w:r>
        <w:t xml:space="preserve">To </w:t>
      </w:r>
    </w:p>
    <w:p w14:paraId="3DD604BA" w14:textId="77777777" w:rsidR="008F4E7B" w:rsidRPr="00BB1D1A" w:rsidRDefault="008F4E7B" w:rsidP="008F4E7B">
      <w:pPr>
        <w:pStyle w:val="Indiceentexto"/>
        <w:rPr>
          <w:vanish/>
          <w:specVanish/>
        </w:rPr>
      </w:pPr>
      <w:r>
        <w:t xml:space="preserve"> </w:t>
      </w:r>
      <w:bookmarkStart w:id="139" w:name="_Toc139972353"/>
      <w:bookmarkStart w:id="140" w:name="_Toc139972798"/>
      <w:r>
        <w:t xml:space="preserve">add </w:t>
      </w:r>
      <w:r w:rsidRPr="00C336E7">
        <w:t>further job offer details</w:t>
      </w:r>
      <w:bookmarkEnd w:id="139"/>
      <w:bookmarkEnd w:id="140"/>
      <w:r>
        <w:t xml:space="preserve"> </w:t>
      </w:r>
    </w:p>
    <w:p w14:paraId="5680356D" w14:textId="77777777" w:rsidR="008F4E7B" w:rsidRDefault="008F4E7B" w:rsidP="008F4E7B">
      <w:pPr>
        <w:spacing w:after="240"/>
      </w:pPr>
      <w:r>
        <w:t xml:space="preserve"> </w:t>
      </w:r>
      <w:proofErr w:type="spellStart"/>
      <w:r>
        <w:t>like</w:t>
      </w:r>
      <w:proofErr w:type="spellEnd"/>
      <w:r>
        <w:t xml:space="preserve"> </w:t>
      </w:r>
      <w:proofErr w:type="spellStart"/>
      <w:r>
        <w:t>location</w:t>
      </w:r>
      <w:proofErr w:type="spellEnd"/>
      <w:r>
        <w:t xml:space="preserve">, </w:t>
      </w:r>
      <w:proofErr w:type="spellStart"/>
      <w:r>
        <w:t>Years</w:t>
      </w:r>
      <w:proofErr w:type="spellEnd"/>
      <w:r>
        <w:t xml:space="preserve"> of </w:t>
      </w:r>
      <w:proofErr w:type="spellStart"/>
      <w:r>
        <w:t>experience</w:t>
      </w:r>
      <w:proofErr w:type="spellEnd"/>
      <w:r>
        <w:t xml:space="preserve">, </w:t>
      </w:r>
      <w:proofErr w:type="spellStart"/>
      <w:r>
        <w:t>Dedication</w:t>
      </w:r>
      <w:proofErr w:type="spellEnd"/>
      <w:r>
        <w:t xml:space="preserve">, </w:t>
      </w:r>
      <w:proofErr w:type="spellStart"/>
      <w:r>
        <w:t>Annual</w:t>
      </w:r>
      <w:proofErr w:type="spellEnd"/>
      <w:r>
        <w:t xml:space="preserve"> </w:t>
      </w:r>
      <w:proofErr w:type="spellStart"/>
      <w:r>
        <w:t>salary</w:t>
      </w:r>
      <w:proofErr w:type="spellEnd"/>
      <w:r>
        <w:t xml:space="preserve"> </w:t>
      </w:r>
      <w:proofErr w:type="spellStart"/>
      <w:r>
        <w:t>range</w:t>
      </w:r>
      <w:proofErr w:type="spellEnd"/>
      <w:r>
        <w:t xml:space="preserve">, </w:t>
      </w:r>
      <w:proofErr w:type="spellStart"/>
      <w:r w:rsidRPr="00F04BA0">
        <w:t>and</w:t>
      </w:r>
      <w:proofErr w:type="spellEnd"/>
      <w:r w:rsidRPr="00F04BA0">
        <w:t xml:space="preserve"> </w:t>
      </w:r>
      <w:proofErr w:type="spellStart"/>
      <w:r w:rsidRPr="00F04BA0">
        <w:t>Additional</w:t>
      </w:r>
      <w:proofErr w:type="spellEnd"/>
      <w:r w:rsidRPr="00F04BA0">
        <w:t xml:space="preserve"> </w:t>
      </w:r>
      <w:proofErr w:type="spellStart"/>
      <w:r w:rsidRPr="00F04BA0">
        <w:t>questions</w:t>
      </w:r>
      <w:proofErr w:type="spellEnd"/>
      <w:r w:rsidRPr="00F04BA0">
        <w:t xml:space="preserve">, </w:t>
      </w:r>
      <w:proofErr w:type="spellStart"/>
      <w:r w:rsidRPr="00F04BA0">
        <w:t>are</w:t>
      </w:r>
      <w:proofErr w:type="spellEnd"/>
      <w:r>
        <w:t xml:space="preserve"> </w:t>
      </w:r>
      <w:proofErr w:type="spellStart"/>
      <w:r>
        <w:t>free</w:t>
      </w:r>
      <w:proofErr w:type="spellEnd"/>
      <w:r>
        <w:t xml:space="preserve"> text </w:t>
      </w:r>
      <w:proofErr w:type="spellStart"/>
      <w:r>
        <w:t>fields</w:t>
      </w:r>
      <w:proofErr w:type="spellEnd"/>
      <w:r>
        <w:t xml:space="preserve">. </w:t>
      </w:r>
      <w:proofErr w:type="spellStart"/>
      <w:r>
        <w:t>These</w:t>
      </w:r>
      <w:proofErr w:type="spellEnd"/>
      <w:r>
        <w:t xml:space="preserve"> </w:t>
      </w:r>
      <w:proofErr w:type="spellStart"/>
      <w:r>
        <w:t>fields</w:t>
      </w:r>
      <w:proofErr w:type="spellEnd"/>
      <w:r>
        <w:t xml:space="preserve"> </w:t>
      </w:r>
      <w:proofErr w:type="spellStart"/>
      <w:r>
        <w:t>are</w:t>
      </w:r>
      <w:proofErr w:type="spellEnd"/>
      <w:r>
        <w:t xml:space="preserve"> </w:t>
      </w:r>
      <w:proofErr w:type="spellStart"/>
      <w:r>
        <w:t>not</w:t>
      </w:r>
      <w:proofErr w:type="spellEnd"/>
      <w:r>
        <w:t xml:space="preserve"> </w:t>
      </w:r>
      <w:proofErr w:type="spellStart"/>
      <w:r>
        <w:t>mandatory</w:t>
      </w:r>
      <w:proofErr w:type="spellEnd"/>
      <w:r>
        <w:t xml:space="preserve">, </w:t>
      </w:r>
      <w:proofErr w:type="spellStart"/>
      <w:r>
        <w:t>but</w:t>
      </w:r>
      <w:proofErr w:type="spellEnd"/>
      <w:r>
        <w:t xml:space="preserve"> a </w:t>
      </w:r>
      <w:proofErr w:type="spellStart"/>
      <w:r>
        <w:t>complete</w:t>
      </w:r>
      <w:proofErr w:type="spellEnd"/>
      <w:r>
        <w:t xml:space="preserve"> </w:t>
      </w:r>
      <w:proofErr w:type="spellStart"/>
      <w:r>
        <w:t>job</w:t>
      </w:r>
      <w:proofErr w:type="spellEnd"/>
      <w:r>
        <w:t xml:space="preserve"> </w:t>
      </w:r>
      <w:proofErr w:type="spellStart"/>
      <w:r>
        <w:t>offer</w:t>
      </w:r>
      <w:proofErr w:type="spellEnd"/>
      <w:r>
        <w:t xml:space="preserve"> is </w:t>
      </w:r>
      <w:proofErr w:type="spellStart"/>
      <w:r>
        <w:t>more</w:t>
      </w:r>
      <w:proofErr w:type="spellEnd"/>
      <w:r>
        <w:t xml:space="preserve"> </w:t>
      </w:r>
      <w:proofErr w:type="spellStart"/>
      <w:r>
        <w:t>attractive</w:t>
      </w:r>
      <w:proofErr w:type="spellEnd"/>
      <w:r>
        <w:t xml:space="preserve"> </w:t>
      </w:r>
      <w:proofErr w:type="spellStart"/>
      <w:r>
        <w:t>and</w:t>
      </w:r>
      <w:proofErr w:type="spellEnd"/>
      <w:r>
        <w:t xml:space="preserve"> can </w:t>
      </w:r>
      <w:proofErr w:type="spellStart"/>
      <w:r>
        <w:t>encourage</w:t>
      </w:r>
      <w:proofErr w:type="spellEnd"/>
      <w:r>
        <w:t xml:space="preserve"> </w:t>
      </w:r>
      <w:proofErr w:type="spellStart"/>
      <w:r>
        <w:t>people</w:t>
      </w:r>
      <w:proofErr w:type="spellEnd"/>
      <w:r>
        <w:t xml:space="preserve"> to </w:t>
      </w:r>
      <w:proofErr w:type="spellStart"/>
      <w:r>
        <w:t>apply</w:t>
      </w:r>
      <w:proofErr w:type="spellEnd"/>
      <w:r>
        <w:t>.</w:t>
      </w:r>
    </w:p>
    <w:p w14:paraId="0F8E78FB" w14:textId="77777777" w:rsidR="008F4E7B" w:rsidRPr="00BB1D1A" w:rsidRDefault="008F4E7B" w:rsidP="008F4E7B">
      <w:pPr>
        <w:spacing w:after="240"/>
        <w:rPr>
          <w:vanish/>
          <w:specVanish/>
        </w:rPr>
      </w:pPr>
      <w:r>
        <w:t xml:space="preserve">To </w:t>
      </w:r>
    </w:p>
    <w:p w14:paraId="67C3FB9D" w14:textId="77777777" w:rsidR="008F4E7B" w:rsidRPr="00BB1D1A" w:rsidRDefault="008F4E7B" w:rsidP="008F4E7B">
      <w:pPr>
        <w:pStyle w:val="Indiceentexto"/>
        <w:rPr>
          <w:vanish/>
          <w:specVanish/>
        </w:rPr>
      </w:pPr>
      <w:r>
        <w:t xml:space="preserve"> </w:t>
      </w:r>
      <w:bookmarkStart w:id="141" w:name="_Toc139972354"/>
      <w:bookmarkStart w:id="142" w:name="_Toc139972799"/>
      <w:r>
        <w:t>add contact details</w:t>
      </w:r>
      <w:bookmarkEnd w:id="141"/>
      <w:bookmarkEnd w:id="142"/>
    </w:p>
    <w:p w14:paraId="6498AC58" w14:textId="77777777" w:rsidR="008F4E7B" w:rsidRDefault="008F4E7B" w:rsidP="008F4E7B">
      <w:pPr>
        <w:spacing w:after="240"/>
      </w:pPr>
      <w:r>
        <w:t xml:space="preserve"> fill in </w:t>
      </w:r>
      <w:proofErr w:type="spellStart"/>
      <w:r>
        <w:t>the</w:t>
      </w:r>
      <w:proofErr w:type="spellEnd"/>
      <w:r>
        <w:t xml:space="preserve"> </w:t>
      </w:r>
      <w:proofErr w:type="spellStart"/>
      <w:r>
        <w:t>field</w:t>
      </w:r>
      <w:proofErr w:type="spellEnd"/>
      <w:r>
        <w:t xml:space="preserve"> </w:t>
      </w:r>
      <w:proofErr w:type="spellStart"/>
      <w:r>
        <w:t>with</w:t>
      </w:r>
      <w:proofErr w:type="spellEnd"/>
      <w:r>
        <w:t xml:space="preserve"> </w:t>
      </w:r>
      <w:proofErr w:type="spellStart"/>
      <w:r>
        <w:t>details</w:t>
      </w:r>
      <w:proofErr w:type="spellEnd"/>
      <w:r>
        <w:t xml:space="preserve"> for </w:t>
      </w:r>
      <w:proofErr w:type="spellStart"/>
      <w:r>
        <w:t>the</w:t>
      </w:r>
      <w:proofErr w:type="spellEnd"/>
      <w:r>
        <w:t xml:space="preserve"> </w:t>
      </w:r>
      <w:proofErr w:type="spellStart"/>
      <w:r>
        <w:t>candidate</w:t>
      </w:r>
      <w:proofErr w:type="spellEnd"/>
      <w:r>
        <w:t xml:space="preserve"> to </w:t>
      </w:r>
      <w:proofErr w:type="spellStart"/>
      <w:r>
        <w:t>contact</w:t>
      </w:r>
      <w:proofErr w:type="spellEnd"/>
      <w:r>
        <w:t xml:space="preserve"> </w:t>
      </w:r>
      <w:proofErr w:type="spellStart"/>
      <w:r>
        <w:t>the</w:t>
      </w:r>
      <w:proofErr w:type="spellEnd"/>
      <w:r>
        <w:t xml:space="preserve"> company.</w:t>
      </w:r>
    </w:p>
    <w:p w14:paraId="5018A4E7" w14:textId="77777777" w:rsidR="008F4E7B" w:rsidRPr="00BB1D1A" w:rsidRDefault="008F4E7B" w:rsidP="008F4E7B">
      <w:pPr>
        <w:spacing w:after="240"/>
        <w:rPr>
          <w:vanish/>
          <w:specVanish/>
        </w:rPr>
      </w:pPr>
      <w:r>
        <w:t xml:space="preserve">A </w:t>
      </w:r>
    </w:p>
    <w:p w14:paraId="5C7B1233" w14:textId="77777777" w:rsidR="008F4E7B" w:rsidRPr="00BB1D1A" w:rsidRDefault="008F4E7B" w:rsidP="008F4E7B">
      <w:pPr>
        <w:pStyle w:val="Indiceentexto"/>
        <w:rPr>
          <w:vanish/>
          <w:specVanish/>
        </w:rPr>
      </w:pPr>
      <w:r>
        <w:t xml:space="preserve"> </w:t>
      </w:r>
      <w:bookmarkStart w:id="143" w:name="_Toc139972355"/>
      <w:bookmarkStart w:id="144" w:name="_Toc139972800"/>
      <w:r>
        <w:t>request for a Motivation letter</w:t>
      </w:r>
      <w:bookmarkEnd w:id="143"/>
      <w:bookmarkEnd w:id="144"/>
    </w:p>
    <w:p w14:paraId="78761806" w14:textId="77777777" w:rsidR="008F4E7B" w:rsidRDefault="008F4E7B" w:rsidP="008F4E7B">
      <w:pPr>
        <w:spacing w:after="240"/>
      </w:pPr>
      <w:r>
        <w:t xml:space="preserve"> </w:t>
      </w:r>
      <w:proofErr w:type="spellStart"/>
      <w:r>
        <w:t>could</w:t>
      </w:r>
      <w:proofErr w:type="spellEnd"/>
      <w:r>
        <w:t xml:space="preserve"> be (de)</w:t>
      </w:r>
      <w:proofErr w:type="spellStart"/>
      <w:r>
        <w:t>activated</w:t>
      </w:r>
      <w:proofErr w:type="spellEnd"/>
      <w:r>
        <w:t xml:space="preserve"> </w:t>
      </w:r>
      <w:proofErr w:type="spellStart"/>
      <w:r>
        <w:t>by</w:t>
      </w:r>
      <w:proofErr w:type="spellEnd"/>
      <w:r>
        <w:t xml:space="preserve"> </w:t>
      </w:r>
      <w:proofErr w:type="spellStart"/>
      <w:r>
        <w:t>enabling</w:t>
      </w:r>
      <w:proofErr w:type="spellEnd"/>
      <w:r>
        <w:t xml:space="preserve"> or </w:t>
      </w:r>
      <w:proofErr w:type="spellStart"/>
      <w:r>
        <w:t>disabling</w:t>
      </w:r>
      <w:proofErr w:type="spellEnd"/>
      <w:r>
        <w:t xml:space="preserve"> </w:t>
      </w:r>
      <w:proofErr w:type="spellStart"/>
      <w:r>
        <w:t>the</w:t>
      </w:r>
      <w:proofErr w:type="spellEnd"/>
      <w:r>
        <w:t xml:space="preserve"> </w:t>
      </w:r>
      <w:proofErr w:type="spellStart"/>
      <w:r>
        <w:t>switch</w:t>
      </w:r>
      <w:proofErr w:type="spellEnd"/>
      <w:r>
        <w:t>.</w:t>
      </w:r>
    </w:p>
    <w:p w14:paraId="658494CA" w14:textId="77777777" w:rsidR="008F4E7B" w:rsidRPr="00BB1D1A" w:rsidRDefault="008F4E7B" w:rsidP="008F4E7B">
      <w:pPr>
        <w:spacing w:after="240"/>
        <w:rPr>
          <w:vanish/>
          <w:specVanish/>
        </w:rPr>
      </w:pPr>
      <w:r>
        <w:t xml:space="preserve">To </w:t>
      </w:r>
    </w:p>
    <w:p w14:paraId="2A4CF7E7" w14:textId="77777777" w:rsidR="008F4E7B" w:rsidRPr="00BB1D1A" w:rsidRDefault="008F4E7B" w:rsidP="008F4E7B">
      <w:pPr>
        <w:pStyle w:val="Indiceentexto"/>
        <w:rPr>
          <w:vanish/>
          <w:specVanish/>
        </w:rPr>
      </w:pPr>
      <w:r>
        <w:t xml:space="preserve"> </w:t>
      </w:r>
      <w:bookmarkStart w:id="145" w:name="_Toc139972356"/>
      <w:bookmarkStart w:id="146" w:name="_Toc139972801"/>
      <w:r>
        <w:t>add the type of contract</w:t>
      </w:r>
      <w:bookmarkEnd w:id="145"/>
      <w:bookmarkEnd w:id="146"/>
    </w:p>
    <w:p w14:paraId="65CF2FAF" w14:textId="77777777" w:rsidR="008F4E7B" w:rsidRDefault="008F4E7B" w:rsidP="008F4E7B">
      <w:pPr>
        <w:spacing w:after="240"/>
      </w:pPr>
      <w:r>
        <w:t xml:space="preserve"> , </w:t>
      </w:r>
      <w:proofErr w:type="spellStart"/>
      <w:r>
        <w:t>select</w:t>
      </w:r>
      <w:proofErr w:type="spellEnd"/>
      <w:r>
        <w:t xml:space="preserve"> </w:t>
      </w:r>
      <w:proofErr w:type="spellStart"/>
      <w:r>
        <w:t>one</w:t>
      </w:r>
      <w:proofErr w:type="spellEnd"/>
      <w:r>
        <w:t xml:space="preserve"> of </w:t>
      </w:r>
      <w:proofErr w:type="spellStart"/>
      <w:r>
        <w:t>the</w:t>
      </w:r>
      <w:proofErr w:type="spellEnd"/>
      <w:r>
        <w:t xml:space="preserve"> </w:t>
      </w:r>
      <w:proofErr w:type="spellStart"/>
      <w:r>
        <w:t>options</w:t>
      </w:r>
      <w:proofErr w:type="spellEnd"/>
      <w:r>
        <w:t xml:space="preserve"> </w:t>
      </w:r>
      <w:proofErr w:type="spellStart"/>
      <w:r>
        <w:t>available</w:t>
      </w:r>
      <w:proofErr w:type="spellEnd"/>
      <w:r>
        <w:t xml:space="preserve"> </w:t>
      </w:r>
      <w:proofErr w:type="spellStart"/>
      <w:r>
        <w:t>when</w:t>
      </w:r>
      <w:proofErr w:type="spellEnd"/>
      <w:r>
        <w:t xml:space="preserve"> </w:t>
      </w:r>
      <w:proofErr w:type="spellStart"/>
      <w:r>
        <w:t>the</w:t>
      </w:r>
      <w:proofErr w:type="spellEnd"/>
      <w:r>
        <w:t xml:space="preserve"> </w:t>
      </w:r>
      <w:proofErr w:type="spellStart"/>
      <w:r>
        <w:t>list</w:t>
      </w:r>
      <w:proofErr w:type="spellEnd"/>
      <w:r>
        <w:t xml:space="preserve"> is </w:t>
      </w:r>
      <w:proofErr w:type="spellStart"/>
      <w:r>
        <w:t>displayed</w:t>
      </w:r>
      <w:proofErr w:type="spellEnd"/>
      <w:r>
        <w:t xml:space="preserve">. </w:t>
      </w:r>
    </w:p>
    <w:p w14:paraId="58653373" w14:textId="77777777" w:rsidR="008F4E7B" w:rsidRDefault="008F4E7B" w:rsidP="008F4E7B">
      <w:pPr>
        <w:jc w:val="center"/>
        <w:rPr>
          <w:i/>
          <w:color w:val="1F497D"/>
          <w:sz w:val="18"/>
          <w:szCs w:val="18"/>
        </w:rPr>
      </w:pPr>
    </w:p>
    <w:p w14:paraId="3D73ABAD" w14:textId="77777777" w:rsidR="008F4E7B" w:rsidRDefault="008F4E7B" w:rsidP="008F4E7B">
      <w:pPr>
        <w:rPr>
          <w:b/>
          <w:color w:val="999999"/>
          <w:sz w:val="48"/>
          <w:szCs w:val="48"/>
        </w:rPr>
      </w:pPr>
      <w:r>
        <w:br w:type="page"/>
      </w:r>
    </w:p>
    <w:p w14:paraId="198DF114" w14:textId="77777777" w:rsidR="008F4E7B" w:rsidRDefault="008F4E7B" w:rsidP="008F4E7B">
      <w:pPr>
        <w:pStyle w:val="Heading1"/>
      </w:pPr>
      <w:bookmarkStart w:id="147" w:name="_Toc139972357"/>
      <w:bookmarkStart w:id="148" w:name="_Toc139972802"/>
      <w:proofErr w:type="spellStart"/>
      <w:r>
        <w:lastRenderedPageBreak/>
        <w:t>Glossary</w:t>
      </w:r>
      <w:proofErr w:type="spellEnd"/>
      <w:r>
        <w:t xml:space="preserve"> of </w:t>
      </w:r>
      <w:commentRangeStart w:id="149"/>
      <w:proofErr w:type="spellStart"/>
      <w:r>
        <w:t>terms</w:t>
      </w:r>
      <w:commentRangeEnd w:id="149"/>
      <w:proofErr w:type="spellEnd"/>
      <w:r>
        <w:rPr>
          <w:rStyle w:val="CommentReference"/>
          <w:b w:val="0"/>
          <w:color w:val="434343"/>
        </w:rPr>
        <w:commentReference w:id="149"/>
      </w:r>
      <w:bookmarkEnd w:id="147"/>
      <w:bookmarkEnd w:id="148"/>
    </w:p>
    <w:p w14:paraId="75664EF3" w14:textId="77777777" w:rsidR="008F4E7B" w:rsidRDefault="008F4E7B" w:rsidP="008F4E7B">
      <w:pPr>
        <w:pBdr>
          <w:top w:val="nil"/>
          <w:left w:val="nil"/>
          <w:bottom w:val="nil"/>
          <w:right w:val="nil"/>
          <w:between w:val="nil"/>
        </w:pBdr>
        <w:spacing w:line="240" w:lineRule="auto"/>
      </w:pPr>
    </w:p>
    <w:p w14:paraId="70EFB371" w14:textId="77777777" w:rsidR="008F4E7B" w:rsidRDefault="008F4E7B" w:rsidP="008F4E7B">
      <w:pPr>
        <w:pBdr>
          <w:top w:val="nil"/>
          <w:left w:val="nil"/>
          <w:bottom w:val="nil"/>
          <w:right w:val="nil"/>
          <w:between w:val="nil"/>
        </w:pBdr>
        <w:spacing w:before="240" w:after="240" w:line="240" w:lineRule="auto"/>
      </w:pPr>
      <w:proofErr w:type="spellStart"/>
      <w:r w:rsidRPr="00E4757D">
        <w:rPr>
          <w:b/>
          <w:bCs/>
        </w:rPr>
        <w:t>Application</w:t>
      </w:r>
      <w:proofErr w:type="spellEnd"/>
      <w:r w:rsidRPr="00E4757D">
        <w:rPr>
          <w:b/>
          <w:bCs/>
        </w:rPr>
        <w:t xml:space="preserve"> </w:t>
      </w:r>
      <w:proofErr w:type="spellStart"/>
      <w:r w:rsidRPr="00E4757D">
        <w:rPr>
          <w:b/>
          <w:bCs/>
        </w:rPr>
        <w:t>domain</w:t>
      </w:r>
      <w:proofErr w:type="spellEnd"/>
      <w:r>
        <w:t xml:space="preserve">. </w:t>
      </w:r>
      <w:proofErr w:type="spellStart"/>
      <w:r>
        <w:t>Term</w:t>
      </w:r>
      <w:proofErr w:type="spellEnd"/>
      <w:r>
        <w:t xml:space="preserve"> </w:t>
      </w:r>
      <w:proofErr w:type="spellStart"/>
      <w:r>
        <w:t>related</w:t>
      </w:r>
      <w:proofErr w:type="spellEnd"/>
      <w:r>
        <w:t xml:space="preserve"> to a </w:t>
      </w:r>
      <w:proofErr w:type="spellStart"/>
      <w:r>
        <w:t>specific</w:t>
      </w:r>
      <w:proofErr w:type="spellEnd"/>
      <w:r>
        <w:t xml:space="preserve"> </w:t>
      </w:r>
      <w:proofErr w:type="spellStart"/>
      <w:r>
        <w:t>area</w:t>
      </w:r>
      <w:proofErr w:type="spellEnd"/>
      <w:r>
        <w:t xml:space="preserve"> of </w:t>
      </w:r>
      <w:proofErr w:type="spellStart"/>
      <w:r>
        <w:t>study</w:t>
      </w:r>
      <w:proofErr w:type="spellEnd"/>
      <w:r>
        <w:t xml:space="preserve">, </w:t>
      </w:r>
      <w:proofErr w:type="spellStart"/>
      <w:r>
        <w:t>following</w:t>
      </w:r>
      <w:proofErr w:type="spellEnd"/>
      <w:r>
        <w:t xml:space="preserve"> </w:t>
      </w:r>
      <w:proofErr w:type="spellStart"/>
      <w:r>
        <w:t>the</w:t>
      </w:r>
      <w:proofErr w:type="spellEnd"/>
      <w:r>
        <w:t xml:space="preserve"> ISCED-F </w:t>
      </w:r>
      <w:proofErr w:type="spellStart"/>
      <w:r>
        <w:t>classification</w:t>
      </w:r>
      <w:proofErr w:type="spellEnd"/>
    </w:p>
    <w:p w14:paraId="36C3D6EF" w14:textId="77777777" w:rsidR="008F4E7B" w:rsidRDefault="008F4E7B" w:rsidP="008F4E7B">
      <w:pPr>
        <w:pBdr>
          <w:top w:val="nil"/>
          <w:left w:val="nil"/>
          <w:bottom w:val="nil"/>
          <w:right w:val="nil"/>
          <w:between w:val="nil"/>
        </w:pBdr>
        <w:spacing w:line="240" w:lineRule="auto"/>
      </w:pPr>
      <w:r>
        <w:rPr>
          <w:b/>
        </w:rPr>
        <w:t>ESCO.</w:t>
      </w:r>
      <w:r>
        <w:t xml:space="preserve"> </w:t>
      </w:r>
      <w:proofErr w:type="spellStart"/>
      <w:r>
        <w:t>Classification</w:t>
      </w:r>
      <w:proofErr w:type="spellEnd"/>
      <w:r>
        <w:t xml:space="preserve"> of </w:t>
      </w:r>
      <w:proofErr w:type="spellStart"/>
      <w:r>
        <w:t>European</w:t>
      </w:r>
      <w:proofErr w:type="spellEnd"/>
      <w:r>
        <w:t xml:space="preserve"> </w:t>
      </w:r>
      <w:proofErr w:type="spellStart"/>
      <w:r>
        <w:t>Skills</w:t>
      </w:r>
      <w:proofErr w:type="spellEnd"/>
      <w:r>
        <w:t xml:space="preserve">, </w:t>
      </w:r>
      <w:proofErr w:type="spellStart"/>
      <w:r>
        <w:t>Competences</w:t>
      </w:r>
      <w:proofErr w:type="spellEnd"/>
      <w:r>
        <w:t xml:space="preserve">, </w:t>
      </w:r>
      <w:proofErr w:type="spellStart"/>
      <w:r>
        <w:t>Qualifications</w:t>
      </w:r>
      <w:proofErr w:type="spellEnd"/>
      <w:r>
        <w:t xml:space="preserve"> </w:t>
      </w:r>
      <w:proofErr w:type="spellStart"/>
      <w:r>
        <w:t>and</w:t>
      </w:r>
      <w:proofErr w:type="spellEnd"/>
      <w:r>
        <w:t xml:space="preserve"> </w:t>
      </w:r>
      <w:proofErr w:type="spellStart"/>
      <w:r>
        <w:t>Occupations</w:t>
      </w:r>
      <w:proofErr w:type="spellEnd"/>
    </w:p>
    <w:p w14:paraId="1219636C" w14:textId="77777777" w:rsidR="008F4E7B" w:rsidRDefault="008F4E7B" w:rsidP="008F4E7B">
      <w:pPr>
        <w:pBdr>
          <w:top w:val="nil"/>
          <w:left w:val="nil"/>
          <w:bottom w:val="nil"/>
          <w:right w:val="nil"/>
          <w:between w:val="nil"/>
        </w:pBdr>
        <w:spacing w:line="240" w:lineRule="auto"/>
      </w:pPr>
    </w:p>
    <w:p w14:paraId="7307DC7B" w14:textId="77777777" w:rsidR="008F4E7B" w:rsidRDefault="008F4E7B" w:rsidP="008F4E7B">
      <w:pPr>
        <w:pBdr>
          <w:top w:val="nil"/>
          <w:left w:val="nil"/>
          <w:bottom w:val="nil"/>
          <w:right w:val="nil"/>
          <w:between w:val="nil"/>
        </w:pBdr>
        <w:spacing w:line="240" w:lineRule="auto"/>
      </w:pPr>
      <w:r>
        <w:rPr>
          <w:b/>
        </w:rPr>
        <w:t>EQF.</w:t>
      </w:r>
      <w:r>
        <w:t xml:space="preserve"> </w:t>
      </w:r>
      <w:proofErr w:type="spellStart"/>
      <w:r>
        <w:t>The</w:t>
      </w:r>
      <w:proofErr w:type="spellEnd"/>
      <w:r>
        <w:t xml:space="preserve"> </w:t>
      </w:r>
      <w:proofErr w:type="spellStart"/>
      <w:r>
        <w:t>European</w:t>
      </w:r>
      <w:proofErr w:type="spellEnd"/>
      <w:r>
        <w:t xml:space="preserve"> </w:t>
      </w:r>
      <w:proofErr w:type="spellStart"/>
      <w:r>
        <w:t>Qualifications</w:t>
      </w:r>
      <w:proofErr w:type="spellEnd"/>
      <w:r>
        <w:t xml:space="preserve"> </w:t>
      </w:r>
      <w:proofErr w:type="spellStart"/>
      <w:r>
        <w:t>Framework</w:t>
      </w:r>
      <w:proofErr w:type="spellEnd"/>
      <w:r>
        <w:t xml:space="preserve"> for </w:t>
      </w:r>
      <w:proofErr w:type="spellStart"/>
      <w:r>
        <w:t>Lifelong</w:t>
      </w:r>
      <w:proofErr w:type="spellEnd"/>
      <w:r>
        <w:t xml:space="preserve"> </w:t>
      </w:r>
      <w:proofErr w:type="spellStart"/>
      <w:r>
        <w:t>Learning</w:t>
      </w:r>
      <w:proofErr w:type="spellEnd"/>
      <w:r>
        <w:t xml:space="preserve">. </w:t>
      </w:r>
      <w:proofErr w:type="spellStart"/>
      <w:r>
        <w:t>The</w:t>
      </w:r>
      <w:proofErr w:type="spellEnd"/>
      <w:r>
        <w:t xml:space="preserve"> </w:t>
      </w:r>
      <w:proofErr w:type="spellStart"/>
      <w:r>
        <w:t>core</w:t>
      </w:r>
      <w:proofErr w:type="spellEnd"/>
      <w:r>
        <w:t xml:space="preserve"> of </w:t>
      </w:r>
      <w:proofErr w:type="spellStart"/>
      <w:r>
        <w:t>the</w:t>
      </w:r>
      <w:proofErr w:type="spellEnd"/>
      <w:r>
        <w:t xml:space="preserve"> EQF </w:t>
      </w:r>
      <w:proofErr w:type="spellStart"/>
      <w:r>
        <w:t>concerns</w:t>
      </w:r>
      <w:proofErr w:type="spellEnd"/>
      <w:r>
        <w:t xml:space="preserve"> </w:t>
      </w:r>
      <w:proofErr w:type="spellStart"/>
      <w:r>
        <w:t>eight</w:t>
      </w:r>
      <w:proofErr w:type="spellEnd"/>
      <w:r>
        <w:t xml:space="preserve"> </w:t>
      </w:r>
      <w:proofErr w:type="spellStart"/>
      <w:r>
        <w:t>reference</w:t>
      </w:r>
      <w:proofErr w:type="spellEnd"/>
      <w:r>
        <w:t xml:space="preserve"> </w:t>
      </w:r>
      <w:proofErr w:type="spellStart"/>
      <w:r>
        <w:t>levels</w:t>
      </w:r>
      <w:proofErr w:type="spellEnd"/>
      <w:r>
        <w:t xml:space="preserve"> </w:t>
      </w:r>
      <w:proofErr w:type="spellStart"/>
      <w:r>
        <w:t>describing</w:t>
      </w:r>
      <w:proofErr w:type="spellEnd"/>
      <w:r>
        <w:t xml:space="preserve"> </w:t>
      </w:r>
      <w:proofErr w:type="spellStart"/>
      <w:r>
        <w:t>what</w:t>
      </w:r>
      <w:proofErr w:type="spellEnd"/>
      <w:r>
        <w:t xml:space="preserve"> a </w:t>
      </w:r>
      <w:proofErr w:type="spellStart"/>
      <w:r>
        <w:t>learner</w:t>
      </w:r>
      <w:proofErr w:type="spellEnd"/>
      <w:r>
        <w:t xml:space="preserve"> </w:t>
      </w:r>
      <w:proofErr w:type="spellStart"/>
      <w:r>
        <w:t>knows</w:t>
      </w:r>
      <w:proofErr w:type="spellEnd"/>
      <w:r>
        <w:t xml:space="preserve">, </w:t>
      </w:r>
      <w:proofErr w:type="spellStart"/>
      <w:r>
        <w:t>understands</w:t>
      </w:r>
      <w:proofErr w:type="spellEnd"/>
      <w:r>
        <w:t xml:space="preserve"> </w:t>
      </w:r>
      <w:proofErr w:type="spellStart"/>
      <w:r>
        <w:t>and</w:t>
      </w:r>
      <w:proofErr w:type="spellEnd"/>
      <w:r>
        <w:t xml:space="preserve"> is </w:t>
      </w:r>
      <w:proofErr w:type="spellStart"/>
      <w:r>
        <w:t>able</w:t>
      </w:r>
      <w:proofErr w:type="spellEnd"/>
      <w:r>
        <w:t xml:space="preserve"> to do, </w:t>
      </w:r>
      <w:proofErr w:type="spellStart"/>
      <w:r>
        <w:t>ranging</w:t>
      </w:r>
      <w:proofErr w:type="spellEnd"/>
      <w:r>
        <w:t xml:space="preserve"> </w:t>
      </w:r>
      <w:proofErr w:type="spellStart"/>
      <w:r>
        <w:t>from</w:t>
      </w:r>
      <w:proofErr w:type="spellEnd"/>
      <w:r>
        <w:t xml:space="preserve"> basic (</w:t>
      </w:r>
      <w:proofErr w:type="spellStart"/>
      <w:r>
        <w:t>Level</w:t>
      </w:r>
      <w:proofErr w:type="spellEnd"/>
      <w:r>
        <w:t xml:space="preserve"> 1) to </w:t>
      </w:r>
      <w:proofErr w:type="spellStart"/>
      <w:r>
        <w:t>advanced</w:t>
      </w:r>
      <w:proofErr w:type="spellEnd"/>
      <w:r>
        <w:t xml:space="preserve"> (</w:t>
      </w:r>
      <w:proofErr w:type="spellStart"/>
      <w:r>
        <w:t>Level</w:t>
      </w:r>
      <w:proofErr w:type="spellEnd"/>
      <w:r>
        <w:t xml:space="preserve"> 8) </w:t>
      </w:r>
    </w:p>
    <w:p w14:paraId="0FA24802" w14:textId="77777777" w:rsidR="008F4E7B" w:rsidRDefault="008F4E7B" w:rsidP="008F4E7B">
      <w:pPr>
        <w:pBdr>
          <w:top w:val="nil"/>
          <w:left w:val="nil"/>
          <w:bottom w:val="nil"/>
          <w:right w:val="nil"/>
          <w:between w:val="nil"/>
        </w:pBdr>
        <w:spacing w:line="240" w:lineRule="auto"/>
        <w:rPr>
          <w:color w:val="0000FF"/>
          <w:u w:val="single"/>
        </w:rPr>
      </w:pPr>
      <w:hyperlink r:id="rId47">
        <w:r>
          <w:rPr>
            <w:color w:val="0000FF"/>
            <w:u w:val="single"/>
          </w:rPr>
          <w:t>https://ec.europa.eu/ploteus/sites/eac-eqf/files/broch_en.pdf</w:t>
        </w:r>
      </w:hyperlink>
    </w:p>
    <w:p w14:paraId="5FB128CD" w14:textId="77777777" w:rsidR="008F4E7B" w:rsidRDefault="008F4E7B" w:rsidP="008F4E7B">
      <w:pPr>
        <w:pBdr>
          <w:top w:val="nil"/>
          <w:left w:val="nil"/>
          <w:bottom w:val="nil"/>
          <w:right w:val="nil"/>
          <w:between w:val="nil"/>
        </w:pBdr>
        <w:spacing w:line="240" w:lineRule="auto"/>
        <w:rPr>
          <w:b/>
        </w:rPr>
      </w:pPr>
    </w:p>
    <w:p w14:paraId="2A772388" w14:textId="77777777" w:rsidR="008F4E7B" w:rsidRDefault="008F4E7B" w:rsidP="008F4E7B">
      <w:pPr>
        <w:pBdr>
          <w:top w:val="nil"/>
          <w:left w:val="nil"/>
          <w:bottom w:val="nil"/>
          <w:right w:val="nil"/>
          <w:between w:val="nil"/>
        </w:pBdr>
        <w:spacing w:line="240" w:lineRule="auto"/>
      </w:pPr>
      <w:r>
        <w:rPr>
          <w:b/>
        </w:rPr>
        <w:t>ISCED-F</w:t>
      </w:r>
      <w:r>
        <w:t xml:space="preserve">. International Standard </w:t>
      </w:r>
      <w:proofErr w:type="spellStart"/>
      <w:r>
        <w:t>Classification</w:t>
      </w:r>
      <w:proofErr w:type="spellEnd"/>
      <w:r>
        <w:t xml:space="preserve"> of </w:t>
      </w:r>
      <w:proofErr w:type="spellStart"/>
      <w:r>
        <w:t>Education</w:t>
      </w:r>
      <w:proofErr w:type="spellEnd"/>
      <w:r>
        <w:t xml:space="preserve">: </w:t>
      </w:r>
      <w:proofErr w:type="spellStart"/>
      <w:r>
        <w:t>Fields</w:t>
      </w:r>
      <w:proofErr w:type="spellEnd"/>
      <w:r>
        <w:t xml:space="preserve"> of </w:t>
      </w:r>
      <w:proofErr w:type="spellStart"/>
      <w:r>
        <w:t>Education</w:t>
      </w:r>
      <w:proofErr w:type="spellEnd"/>
      <w:r>
        <w:t xml:space="preserve"> </w:t>
      </w:r>
      <w:proofErr w:type="spellStart"/>
      <w:r>
        <w:t>and</w:t>
      </w:r>
      <w:proofErr w:type="spellEnd"/>
      <w:r>
        <w:t xml:space="preserve"> </w:t>
      </w:r>
      <w:proofErr w:type="spellStart"/>
      <w:r>
        <w:t>Training</w:t>
      </w:r>
      <w:proofErr w:type="spellEnd"/>
      <w:r>
        <w:t xml:space="preserve"> 2013, </w:t>
      </w:r>
      <w:proofErr w:type="spellStart"/>
      <w:r>
        <w:t>maintained</w:t>
      </w:r>
      <w:proofErr w:type="spellEnd"/>
      <w:r>
        <w:t xml:space="preserve"> </w:t>
      </w:r>
      <w:proofErr w:type="spellStart"/>
      <w:r>
        <w:t>by</w:t>
      </w:r>
      <w:proofErr w:type="spellEnd"/>
      <w:r>
        <w:t xml:space="preserve"> UNESCO.</w:t>
      </w:r>
    </w:p>
    <w:p w14:paraId="379AD0D4" w14:textId="77777777" w:rsidR="008F4E7B" w:rsidRDefault="008F4E7B" w:rsidP="008F4E7B">
      <w:pPr>
        <w:pBdr>
          <w:top w:val="nil"/>
          <w:left w:val="nil"/>
          <w:bottom w:val="nil"/>
          <w:right w:val="nil"/>
          <w:between w:val="nil"/>
        </w:pBdr>
        <w:spacing w:line="240" w:lineRule="auto"/>
      </w:pPr>
      <w:hyperlink r:id="rId48">
        <w:r>
          <w:rPr>
            <w:color w:val="0000FF"/>
            <w:u w:val="single"/>
          </w:rPr>
          <w:t>https://ec.europa.eu/esco/portal/escopedia/International_Standard_Classification_of_Education_58__Fields_of_Education_and_Training_2013__40_ISCED-F_41_</w:t>
        </w:r>
      </w:hyperlink>
    </w:p>
    <w:p w14:paraId="494A263D" w14:textId="77777777" w:rsidR="008F4E7B" w:rsidRDefault="008F4E7B" w:rsidP="008F4E7B">
      <w:pPr>
        <w:spacing w:before="240" w:after="240"/>
      </w:pPr>
      <w:proofErr w:type="spellStart"/>
      <w:r>
        <w:rPr>
          <w:b/>
        </w:rPr>
        <w:t>Knowledge</w:t>
      </w:r>
      <w:proofErr w:type="spellEnd"/>
      <w:r>
        <w:rPr>
          <w:b/>
        </w:rPr>
        <w:t>.</w:t>
      </w:r>
      <w:r>
        <w:t xml:space="preserve"> </w:t>
      </w:r>
      <w:proofErr w:type="spellStart"/>
      <w:r>
        <w:t>The</w:t>
      </w:r>
      <w:proofErr w:type="spellEnd"/>
      <w:r>
        <w:t xml:space="preserve"> </w:t>
      </w:r>
      <w:proofErr w:type="spellStart"/>
      <w:r>
        <w:t>body</w:t>
      </w:r>
      <w:proofErr w:type="spellEnd"/>
      <w:r>
        <w:t xml:space="preserve"> of </w:t>
      </w:r>
      <w:proofErr w:type="spellStart"/>
      <w:r>
        <w:t>facts</w:t>
      </w:r>
      <w:proofErr w:type="spellEnd"/>
      <w:r>
        <w:t xml:space="preserve">, </w:t>
      </w:r>
      <w:proofErr w:type="spellStart"/>
      <w:r>
        <w:t>principles</w:t>
      </w:r>
      <w:proofErr w:type="spellEnd"/>
      <w:r>
        <w:t xml:space="preserve"> </w:t>
      </w:r>
      <w:proofErr w:type="spellStart"/>
      <w:r>
        <w:t>and</w:t>
      </w:r>
      <w:proofErr w:type="spellEnd"/>
      <w:r>
        <w:t xml:space="preserve"> </w:t>
      </w:r>
      <w:proofErr w:type="spellStart"/>
      <w:r>
        <w:t>theories</w:t>
      </w:r>
      <w:proofErr w:type="spellEnd"/>
      <w:r>
        <w:t xml:space="preserve"> </w:t>
      </w:r>
      <w:proofErr w:type="spellStart"/>
      <w:r>
        <w:t>and</w:t>
      </w:r>
      <w:proofErr w:type="spellEnd"/>
      <w:r>
        <w:t xml:space="preserve"> </w:t>
      </w:r>
      <w:proofErr w:type="spellStart"/>
      <w:r>
        <w:t>practices</w:t>
      </w:r>
      <w:proofErr w:type="spellEnd"/>
      <w:r>
        <w:t xml:space="preserve"> </w:t>
      </w:r>
      <w:proofErr w:type="spellStart"/>
      <w:r>
        <w:t>that</w:t>
      </w:r>
      <w:proofErr w:type="spellEnd"/>
      <w:r>
        <w:t xml:space="preserve"> is </w:t>
      </w:r>
      <w:proofErr w:type="spellStart"/>
      <w:r>
        <w:t>related</w:t>
      </w:r>
      <w:proofErr w:type="spellEnd"/>
      <w:r>
        <w:t xml:space="preserve"> to a </w:t>
      </w:r>
      <w:proofErr w:type="spellStart"/>
      <w:r>
        <w:t>field</w:t>
      </w:r>
      <w:proofErr w:type="spellEnd"/>
      <w:r>
        <w:t xml:space="preserve"> of </w:t>
      </w:r>
      <w:proofErr w:type="spellStart"/>
      <w:r>
        <w:t>work</w:t>
      </w:r>
      <w:proofErr w:type="spellEnd"/>
      <w:r>
        <w:t xml:space="preserve"> or </w:t>
      </w:r>
      <w:proofErr w:type="spellStart"/>
      <w:r>
        <w:t>study</w:t>
      </w:r>
      <w:proofErr w:type="spellEnd"/>
    </w:p>
    <w:p w14:paraId="3CA9C81A" w14:textId="77777777" w:rsidR="008F4E7B" w:rsidRDefault="008F4E7B" w:rsidP="008F4E7B">
      <w:pPr>
        <w:spacing w:after="240"/>
      </w:pPr>
      <w:proofErr w:type="spellStart"/>
      <w:r>
        <w:rPr>
          <w:b/>
        </w:rPr>
        <w:t>Skills</w:t>
      </w:r>
      <w:proofErr w:type="spellEnd"/>
      <w:r>
        <w:t xml:space="preserve">. </w:t>
      </w:r>
      <w:proofErr w:type="spellStart"/>
      <w:r>
        <w:t>Skills</w:t>
      </w:r>
      <w:proofErr w:type="spellEnd"/>
      <w:r>
        <w:t xml:space="preserve"> </w:t>
      </w:r>
      <w:proofErr w:type="spellStart"/>
      <w:r>
        <w:t>represent</w:t>
      </w:r>
      <w:proofErr w:type="spellEnd"/>
      <w:r>
        <w:t xml:space="preserve"> </w:t>
      </w:r>
      <w:proofErr w:type="spellStart"/>
      <w:r>
        <w:t>the</w:t>
      </w:r>
      <w:proofErr w:type="spellEnd"/>
      <w:r>
        <w:t xml:space="preserve"> </w:t>
      </w:r>
      <w:proofErr w:type="spellStart"/>
      <w:r>
        <w:t>ability</w:t>
      </w:r>
      <w:proofErr w:type="spellEnd"/>
      <w:r>
        <w:t xml:space="preserve"> to </w:t>
      </w:r>
      <w:proofErr w:type="spellStart"/>
      <w:r>
        <w:t>apply</w:t>
      </w:r>
      <w:proofErr w:type="spellEnd"/>
      <w:r>
        <w:t xml:space="preserve"> </w:t>
      </w:r>
      <w:proofErr w:type="spellStart"/>
      <w:r>
        <w:t>knowledge</w:t>
      </w:r>
      <w:proofErr w:type="spellEnd"/>
      <w:r>
        <w:t xml:space="preserve"> </w:t>
      </w:r>
      <w:proofErr w:type="spellStart"/>
      <w:r>
        <w:t>and</w:t>
      </w:r>
      <w:proofErr w:type="spellEnd"/>
      <w:r>
        <w:t xml:space="preserve"> </w:t>
      </w:r>
      <w:proofErr w:type="spellStart"/>
      <w:r>
        <w:t>use</w:t>
      </w:r>
      <w:proofErr w:type="spellEnd"/>
      <w:r>
        <w:t xml:space="preserve"> </w:t>
      </w:r>
      <w:proofErr w:type="spellStart"/>
      <w:r>
        <w:t>know-how</w:t>
      </w:r>
      <w:proofErr w:type="spellEnd"/>
      <w:r>
        <w:t xml:space="preserve"> to </w:t>
      </w:r>
      <w:proofErr w:type="spellStart"/>
      <w:r>
        <w:t>complete</w:t>
      </w:r>
      <w:proofErr w:type="spellEnd"/>
      <w:r>
        <w:t xml:space="preserve"> </w:t>
      </w:r>
      <w:proofErr w:type="spellStart"/>
      <w:r>
        <w:t>tasks</w:t>
      </w:r>
      <w:proofErr w:type="spellEnd"/>
      <w:r>
        <w:t xml:space="preserve"> </w:t>
      </w:r>
      <w:proofErr w:type="spellStart"/>
      <w:r>
        <w:t>and</w:t>
      </w:r>
      <w:proofErr w:type="spellEnd"/>
      <w:r>
        <w:t xml:space="preserve"> </w:t>
      </w:r>
      <w:proofErr w:type="spellStart"/>
      <w:r>
        <w:t>solve</w:t>
      </w:r>
      <w:proofErr w:type="spellEnd"/>
      <w:r>
        <w:t xml:space="preserve"> </w:t>
      </w:r>
      <w:proofErr w:type="spellStart"/>
      <w:r>
        <w:t>problems</w:t>
      </w:r>
      <w:proofErr w:type="spellEnd"/>
      <w:r>
        <w:t xml:space="preserve"> in a </w:t>
      </w:r>
      <w:proofErr w:type="spellStart"/>
      <w:r>
        <w:t>certain</w:t>
      </w:r>
      <w:proofErr w:type="spellEnd"/>
      <w:r>
        <w:t xml:space="preserve"> </w:t>
      </w:r>
      <w:proofErr w:type="spellStart"/>
      <w:r>
        <w:t>occupational</w:t>
      </w:r>
      <w:proofErr w:type="spellEnd"/>
      <w:r>
        <w:t xml:space="preserve"> </w:t>
      </w:r>
      <w:proofErr w:type="spellStart"/>
      <w:r>
        <w:t>profile</w:t>
      </w:r>
      <w:proofErr w:type="spellEnd"/>
      <w:r>
        <w:t>.</w:t>
      </w:r>
    </w:p>
    <w:p w14:paraId="586E7465" w14:textId="77777777" w:rsidR="008F4E7B" w:rsidRDefault="008F4E7B" w:rsidP="008F4E7B">
      <w:pPr>
        <w:spacing w:after="240"/>
      </w:pPr>
      <w:r>
        <w:rPr>
          <w:b/>
        </w:rPr>
        <w:t xml:space="preserve">Transversal </w:t>
      </w:r>
      <w:proofErr w:type="spellStart"/>
      <w:r>
        <w:rPr>
          <w:b/>
        </w:rPr>
        <w:t>Skills</w:t>
      </w:r>
      <w:proofErr w:type="spellEnd"/>
      <w:r>
        <w:t xml:space="preserve"> </w:t>
      </w:r>
      <w:proofErr w:type="spellStart"/>
      <w:r>
        <w:t>are</w:t>
      </w:r>
      <w:proofErr w:type="spellEnd"/>
      <w:r>
        <w:t xml:space="preserve"> </w:t>
      </w:r>
      <w:proofErr w:type="spellStart"/>
      <w:r>
        <w:t>those</w:t>
      </w:r>
      <w:proofErr w:type="spellEnd"/>
      <w:r>
        <w:t xml:space="preserve"> </w:t>
      </w:r>
      <w:proofErr w:type="spellStart"/>
      <w:r>
        <w:t>typically</w:t>
      </w:r>
      <w:proofErr w:type="spellEnd"/>
      <w:r>
        <w:t xml:space="preserve"> </w:t>
      </w:r>
      <w:proofErr w:type="spellStart"/>
      <w:r>
        <w:t>considered</w:t>
      </w:r>
      <w:proofErr w:type="spellEnd"/>
      <w:r>
        <w:t xml:space="preserve"> as </w:t>
      </w:r>
      <w:proofErr w:type="spellStart"/>
      <w:r>
        <w:t>not</w:t>
      </w:r>
      <w:proofErr w:type="spellEnd"/>
      <w:r>
        <w:t xml:space="preserve"> </w:t>
      </w:r>
      <w:proofErr w:type="spellStart"/>
      <w:r>
        <w:t>specifically</w:t>
      </w:r>
      <w:proofErr w:type="spellEnd"/>
      <w:r>
        <w:t xml:space="preserve"> </w:t>
      </w:r>
      <w:proofErr w:type="spellStart"/>
      <w:r>
        <w:t>related</w:t>
      </w:r>
      <w:proofErr w:type="spellEnd"/>
      <w:r>
        <w:t xml:space="preserve"> to a particular </w:t>
      </w:r>
      <w:proofErr w:type="spellStart"/>
      <w:r>
        <w:t>job</w:t>
      </w:r>
      <w:proofErr w:type="spellEnd"/>
      <w:r>
        <w:t xml:space="preserve">, </w:t>
      </w:r>
      <w:proofErr w:type="spellStart"/>
      <w:r>
        <w:t>task</w:t>
      </w:r>
      <w:proofErr w:type="spellEnd"/>
      <w:r>
        <w:t xml:space="preserve">, </w:t>
      </w:r>
      <w:proofErr w:type="spellStart"/>
      <w:r>
        <w:t>academic</w:t>
      </w:r>
      <w:proofErr w:type="spellEnd"/>
      <w:r>
        <w:t xml:space="preserve"> </w:t>
      </w:r>
      <w:proofErr w:type="spellStart"/>
      <w:r>
        <w:t>discipline</w:t>
      </w:r>
      <w:proofErr w:type="spellEnd"/>
      <w:r>
        <w:t xml:space="preserve"> or </w:t>
      </w:r>
      <w:proofErr w:type="spellStart"/>
      <w:r>
        <w:t>area</w:t>
      </w:r>
      <w:proofErr w:type="spellEnd"/>
      <w:r>
        <w:t xml:space="preserve"> of </w:t>
      </w:r>
      <w:proofErr w:type="spellStart"/>
      <w:r>
        <w:t>knowledge</w:t>
      </w:r>
      <w:proofErr w:type="spellEnd"/>
      <w:r>
        <w:t xml:space="preserve"> </w:t>
      </w:r>
      <w:proofErr w:type="spellStart"/>
      <w:r>
        <w:t>but</w:t>
      </w:r>
      <w:proofErr w:type="spellEnd"/>
      <w:r>
        <w:t xml:space="preserve"> as </w:t>
      </w:r>
      <w:proofErr w:type="spellStart"/>
      <w:r>
        <w:t>skills</w:t>
      </w:r>
      <w:proofErr w:type="spellEnd"/>
      <w:r>
        <w:t xml:space="preserve"> </w:t>
      </w:r>
      <w:proofErr w:type="spellStart"/>
      <w:r>
        <w:t>that</w:t>
      </w:r>
      <w:proofErr w:type="spellEnd"/>
      <w:r>
        <w:t xml:space="preserve"> can be </w:t>
      </w:r>
      <w:proofErr w:type="spellStart"/>
      <w:r>
        <w:t>used</w:t>
      </w:r>
      <w:proofErr w:type="spellEnd"/>
      <w:r>
        <w:t xml:space="preserve"> in a </w:t>
      </w:r>
      <w:proofErr w:type="spellStart"/>
      <w:r>
        <w:t>wide</w:t>
      </w:r>
      <w:proofErr w:type="spellEnd"/>
      <w:r>
        <w:t xml:space="preserve"> </w:t>
      </w:r>
      <w:proofErr w:type="spellStart"/>
      <w:r>
        <w:t>variety</w:t>
      </w:r>
      <w:proofErr w:type="spellEnd"/>
      <w:r>
        <w:t xml:space="preserve"> of </w:t>
      </w:r>
      <w:proofErr w:type="spellStart"/>
      <w:r>
        <w:t>situations</w:t>
      </w:r>
      <w:proofErr w:type="spellEnd"/>
      <w:r>
        <w:t xml:space="preserve"> </w:t>
      </w:r>
      <w:proofErr w:type="spellStart"/>
      <w:r>
        <w:t>and</w:t>
      </w:r>
      <w:proofErr w:type="spellEnd"/>
      <w:r>
        <w:t xml:space="preserve"> </w:t>
      </w:r>
      <w:proofErr w:type="spellStart"/>
      <w:r>
        <w:t>work</w:t>
      </w:r>
      <w:proofErr w:type="spellEnd"/>
      <w:r>
        <w:t xml:space="preserve"> </w:t>
      </w:r>
      <w:proofErr w:type="spellStart"/>
      <w:r>
        <w:t>settings</w:t>
      </w:r>
      <w:proofErr w:type="spellEnd"/>
      <w:r>
        <w:t xml:space="preserve">. </w:t>
      </w:r>
      <w:proofErr w:type="spellStart"/>
      <w:r>
        <w:t>Based</w:t>
      </w:r>
      <w:proofErr w:type="spellEnd"/>
      <w:r>
        <w:t xml:space="preserve"> on ESCO transversal </w:t>
      </w:r>
      <w:proofErr w:type="spellStart"/>
      <w:r>
        <w:t>and</w:t>
      </w:r>
      <w:proofErr w:type="spellEnd"/>
      <w:r>
        <w:t xml:space="preserve"> </w:t>
      </w:r>
      <w:proofErr w:type="spellStart"/>
      <w:r>
        <w:t>cross</w:t>
      </w:r>
      <w:proofErr w:type="spellEnd"/>
      <w:r>
        <w:t xml:space="preserve">-sector </w:t>
      </w:r>
      <w:proofErr w:type="spellStart"/>
      <w:r>
        <w:t>skills</w:t>
      </w:r>
      <w:proofErr w:type="spellEnd"/>
    </w:p>
    <w:p w14:paraId="58826E96" w14:textId="1AE4AD09" w:rsidR="00FB20FC" w:rsidRPr="00CC3F6E" w:rsidRDefault="00FB20FC" w:rsidP="00FB20FC">
      <w:pPr>
        <w:spacing w:after="240"/>
        <w:rPr>
          <w:lang w:val="en-GB"/>
        </w:rPr>
      </w:pPr>
    </w:p>
    <w:sectPr w:rsidR="00FB20FC" w:rsidRPr="00CC3F6E">
      <w:headerReference w:type="default" r:id="rId49"/>
      <w:footerReference w:type="default" r:id="rId50"/>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9" w:author="Estefanía Aguilar Moreno" w:date="2020-04-15T08:23:00Z" w:initials="EAM">
    <w:p w14:paraId="2D52DB63" w14:textId="77777777" w:rsidR="008F4E7B" w:rsidRPr="005F0E98" w:rsidRDefault="008F4E7B" w:rsidP="008F4E7B">
      <w:pPr>
        <w:pStyle w:val="CommentText"/>
        <w:rPr>
          <w:lang w:val="es-ES"/>
        </w:rPr>
      </w:pPr>
      <w:r>
        <w:rPr>
          <w:rStyle w:val="CommentReference"/>
        </w:rPr>
        <w:annotationRef/>
      </w:r>
      <w:r w:rsidRPr="005F0E98">
        <w:rPr>
          <w:lang w:val="es-ES"/>
        </w:rPr>
        <w:t>No haría fa</w:t>
      </w:r>
      <w:r>
        <w:rPr>
          <w:lang w:val="es-ES"/>
        </w:rPr>
        <w:t>l</w:t>
      </w:r>
      <w:r w:rsidRPr="005F0E98">
        <w:rPr>
          <w:lang w:val="es-ES"/>
        </w:rPr>
        <w:t>ta el n</w:t>
      </w:r>
      <w:r>
        <w:rPr>
          <w:lang w:val="es-ES"/>
        </w:rPr>
        <w:t xml:space="preserve">úmero, con la figura, </w:t>
      </w:r>
      <w:proofErr w:type="spellStart"/>
      <w:r>
        <w:rPr>
          <w:lang w:val="es-ES"/>
        </w:rPr>
        <w:t>prou</w:t>
      </w:r>
      <w:proofErr w:type="spellEnd"/>
    </w:p>
  </w:comment>
  <w:comment w:id="149" w:author="Estefanía Aguilar Moreno" w:date="2020-03-18T17:22:00Z" w:initials="EAM">
    <w:p w14:paraId="5EB74027" w14:textId="77777777" w:rsidR="008F4E7B" w:rsidRPr="00E4757D" w:rsidRDefault="008F4E7B" w:rsidP="008F4E7B">
      <w:pPr>
        <w:pStyle w:val="CommentText"/>
        <w:rPr>
          <w:lang w:val="es-ES"/>
        </w:rPr>
      </w:pPr>
      <w:r>
        <w:rPr>
          <w:rStyle w:val="CommentReference"/>
        </w:rPr>
        <w:annotationRef/>
      </w:r>
      <w:r w:rsidRPr="00E4757D">
        <w:rPr>
          <w:lang w:val="es-ES"/>
        </w:rPr>
        <w:t>¿qué otros términos añadirías aquí?</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52DB63" w15:done="1"/>
  <w15:commentEx w15:paraId="5EB7402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24142FB" w16cex:dateUtc="2020-04-15T06: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52DB63" w16cid:durableId="224142FB"/>
  <w16cid:commentId w16cid:paraId="5EB74027" w16cid:durableId="221CD7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E9508" w14:textId="77777777" w:rsidR="007358D7" w:rsidRDefault="007358D7">
      <w:pPr>
        <w:spacing w:line="240" w:lineRule="auto"/>
      </w:pPr>
      <w:r>
        <w:separator/>
      </w:r>
    </w:p>
  </w:endnote>
  <w:endnote w:type="continuationSeparator" w:id="0">
    <w:p w14:paraId="27D5D045" w14:textId="77777777" w:rsidR="007358D7" w:rsidRDefault="007358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1310467"/>
      <w:docPartObj>
        <w:docPartGallery w:val="Page Numbers (Bottom of Page)"/>
        <w:docPartUnique/>
      </w:docPartObj>
    </w:sdtPr>
    <w:sdtContent>
      <w:p w14:paraId="28ABC16A" w14:textId="73963F54" w:rsidR="00D75984" w:rsidRDefault="00D75984">
        <w:pPr>
          <w:pStyle w:val="Footer"/>
          <w:jc w:val="right"/>
        </w:pPr>
        <w:r>
          <w:fldChar w:fldCharType="begin"/>
        </w:r>
        <w:r>
          <w:instrText>PAGE   \* MERGEFORMAT</w:instrText>
        </w:r>
        <w:r>
          <w:fldChar w:fldCharType="separate"/>
        </w:r>
        <w:r>
          <w:rPr>
            <w:lang w:val="es-ES"/>
          </w:rPr>
          <w:t>2</w:t>
        </w:r>
        <w:r>
          <w:fldChar w:fldCharType="end"/>
        </w:r>
      </w:p>
    </w:sdtContent>
  </w:sdt>
  <w:p w14:paraId="34CC41BB" w14:textId="77777777" w:rsidR="00D75984" w:rsidRDefault="00D759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CBE7F" w14:textId="77777777" w:rsidR="007358D7" w:rsidRDefault="007358D7">
      <w:pPr>
        <w:spacing w:line="240" w:lineRule="auto"/>
      </w:pPr>
      <w:r>
        <w:separator/>
      </w:r>
    </w:p>
  </w:footnote>
  <w:footnote w:type="continuationSeparator" w:id="0">
    <w:p w14:paraId="457EDB53" w14:textId="77777777" w:rsidR="007358D7" w:rsidRDefault="007358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5E35A" w14:textId="40A15068" w:rsidR="00D75984" w:rsidRDefault="00380463" w:rsidP="00380463">
    <w:pPr>
      <w:jc w:val="center"/>
      <w:rPr>
        <w:sz w:val="16"/>
        <w:szCs w:val="16"/>
      </w:rPr>
    </w:pPr>
    <w:r>
      <w:rPr>
        <w:noProof/>
        <w:sz w:val="16"/>
        <w:szCs w:val="16"/>
      </w:rPr>
      <w:drawing>
        <wp:inline distT="0" distB="0" distL="0" distR="0" wp14:anchorId="6CA36870" wp14:editId="089F8A60">
          <wp:extent cx="3641969" cy="416675"/>
          <wp:effectExtent l="0" t="0" r="3175" b="2540"/>
          <wp:docPr id="3040920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92018" name="Picture 304092018"/>
                  <pic:cNvPicPr/>
                </pic:nvPicPr>
                <pic:blipFill>
                  <a:blip r:embed="rId1">
                    <a:extLst>
                      <a:ext uri="{28A0092B-C50C-407E-A947-70E740481C1C}">
                        <a14:useLocalDpi xmlns:a14="http://schemas.microsoft.com/office/drawing/2010/main" val="0"/>
                      </a:ext>
                    </a:extLst>
                  </a:blip>
                  <a:stretch>
                    <a:fillRect/>
                  </a:stretch>
                </pic:blipFill>
                <pic:spPr>
                  <a:xfrm>
                    <a:off x="0" y="0"/>
                    <a:ext cx="3745442" cy="428513"/>
                  </a:xfrm>
                  <a:prstGeom prst="rect">
                    <a:avLst/>
                  </a:prstGeom>
                </pic:spPr>
              </pic:pic>
            </a:graphicData>
          </a:graphic>
        </wp:inline>
      </w:drawing>
    </w:r>
  </w:p>
  <w:p w14:paraId="26B7A2CE" w14:textId="77777777" w:rsidR="00D75984" w:rsidRDefault="00D75984">
    <w:pPr>
      <w:jc w:val="right"/>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FC26DE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D84F85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3D8DE1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75C3A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E760FD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51A4D6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47036A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A78AFC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05C1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5E86266"/>
    <w:lvl w:ilvl="0">
      <w:start w:val="1"/>
      <w:numFmt w:val="bullet"/>
      <w:lvlText w:val=""/>
      <w:lvlJc w:val="left"/>
      <w:pPr>
        <w:tabs>
          <w:tab w:val="num" w:pos="360"/>
        </w:tabs>
        <w:ind w:left="360" w:hanging="360"/>
      </w:pPr>
      <w:rPr>
        <w:rFonts w:ascii="Symbol" w:hAnsi="Symbol" w:hint="default"/>
      </w:rPr>
    </w:lvl>
  </w:abstractNum>
  <w:num w:numId="1" w16cid:durableId="1848053476">
    <w:abstractNumId w:val="8"/>
  </w:num>
  <w:num w:numId="2" w16cid:durableId="106702340">
    <w:abstractNumId w:val="3"/>
  </w:num>
  <w:num w:numId="3" w16cid:durableId="331375541">
    <w:abstractNumId w:val="2"/>
  </w:num>
  <w:num w:numId="4" w16cid:durableId="1218006499">
    <w:abstractNumId w:val="1"/>
  </w:num>
  <w:num w:numId="5" w16cid:durableId="263340233">
    <w:abstractNumId w:val="0"/>
  </w:num>
  <w:num w:numId="6" w16cid:durableId="1854832203">
    <w:abstractNumId w:val="9"/>
  </w:num>
  <w:num w:numId="7" w16cid:durableId="1145050077">
    <w:abstractNumId w:val="7"/>
  </w:num>
  <w:num w:numId="8" w16cid:durableId="1532841735">
    <w:abstractNumId w:val="6"/>
  </w:num>
  <w:num w:numId="9" w16cid:durableId="1081634526">
    <w:abstractNumId w:val="5"/>
  </w:num>
  <w:num w:numId="10" w16cid:durableId="60037795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ida Monfort">
    <w15:presenceInfo w15:providerId="None" w15:userId="Aida Monfort"/>
  </w15:person>
  <w15:person w15:author="Estefanía Aguilar Moreno">
    <w15:presenceInfo w15:providerId="AD" w15:userId="S::eaguilar@uji.es::1b3f1c12-5ee5-4c3d-9989-696460877d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stylePaneFormatFilter w:val="1324" w:allStyles="0" w:customStyles="0" w:latentStyles="1" w:stylesInUse="0" w:headingStyles="1" w:numberingStyles="0" w:tableStyles="0" w:directFormattingOnRuns="1" w:directFormattingOnParagraphs="1"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34A"/>
    <w:rsid w:val="000611CF"/>
    <w:rsid w:val="0007242B"/>
    <w:rsid w:val="000754D2"/>
    <w:rsid w:val="0007614B"/>
    <w:rsid w:val="000A4641"/>
    <w:rsid w:val="000D11EA"/>
    <w:rsid w:val="000E2621"/>
    <w:rsid w:val="0011178C"/>
    <w:rsid w:val="0011669D"/>
    <w:rsid w:val="00134870"/>
    <w:rsid w:val="00136BF5"/>
    <w:rsid w:val="001564CB"/>
    <w:rsid w:val="00194586"/>
    <w:rsid w:val="001C4023"/>
    <w:rsid w:val="001D009D"/>
    <w:rsid w:val="001D46AB"/>
    <w:rsid w:val="001E1E3E"/>
    <w:rsid w:val="002013B5"/>
    <w:rsid w:val="00210395"/>
    <w:rsid w:val="002116C6"/>
    <w:rsid w:val="00216932"/>
    <w:rsid w:val="00230028"/>
    <w:rsid w:val="00235248"/>
    <w:rsid w:val="0024653C"/>
    <w:rsid w:val="00264E90"/>
    <w:rsid w:val="002858EE"/>
    <w:rsid w:val="00287024"/>
    <w:rsid w:val="00295E62"/>
    <w:rsid w:val="002A4C09"/>
    <w:rsid w:val="002B7C3B"/>
    <w:rsid w:val="002D2817"/>
    <w:rsid w:val="002D472B"/>
    <w:rsid w:val="002E2F10"/>
    <w:rsid w:val="002E7E74"/>
    <w:rsid w:val="00305D73"/>
    <w:rsid w:val="00322725"/>
    <w:rsid w:val="0036621D"/>
    <w:rsid w:val="00380463"/>
    <w:rsid w:val="003A632A"/>
    <w:rsid w:val="003A75AA"/>
    <w:rsid w:val="003B3B54"/>
    <w:rsid w:val="003B62DF"/>
    <w:rsid w:val="003E3F67"/>
    <w:rsid w:val="003E468C"/>
    <w:rsid w:val="003F7B3E"/>
    <w:rsid w:val="004114EA"/>
    <w:rsid w:val="0041572B"/>
    <w:rsid w:val="0042331D"/>
    <w:rsid w:val="00433ACD"/>
    <w:rsid w:val="00433C14"/>
    <w:rsid w:val="00436F27"/>
    <w:rsid w:val="0043734A"/>
    <w:rsid w:val="004378EC"/>
    <w:rsid w:val="00437E43"/>
    <w:rsid w:val="00454784"/>
    <w:rsid w:val="0048559D"/>
    <w:rsid w:val="004A4340"/>
    <w:rsid w:val="004B0194"/>
    <w:rsid w:val="004B4205"/>
    <w:rsid w:val="004C7803"/>
    <w:rsid w:val="005156D5"/>
    <w:rsid w:val="0052790E"/>
    <w:rsid w:val="005315BE"/>
    <w:rsid w:val="00560032"/>
    <w:rsid w:val="005665FF"/>
    <w:rsid w:val="005666AE"/>
    <w:rsid w:val="00573BFC"/>
    <w:rsid w:val="00576973"/>
    <w:rsid w:val="0057757C"/>
    <w:rsid w:val="00577CB0"/>
    <w:rsid w:val="005809F1"/>
    <w:rsid w:val="0059733F"/>
    <w:rsid w:val="005A2044"/>
    <w:rsid w:val="005A2694"/>
    <w:rsid w:val="005D53A2"/>
    <w:rsid w:val="00622B06"/>
    <w:rsid w:val="00625F94"/>
    <w:rsid w:val="00651BD9"/>
    <w:rsid w:val="006675B2"/>
    <w:rsid w:val="0069642C"/>
    <w:rsid w:val="006B3241"/>
    <w:rsid w:val="006C6F55"/>
    <w:rsid w:val="006C7F1B"/>
    <w:rsid w:val="006D5511"/>
    <w:rsid w:val="006F53AD"/>
    <w:rsid w:val="00701D54"/>
    <w:rsid w:val="00705442"/>
    <w:rsid w:val="00725916"/>
    <w:rsid w:val="00726C4E"/>
    <w:rsid w:val="007358D7"/>
    <w:rsid w:val="0074231B"/>
    <w:rsid w:val="00750CA5"/>
    <w:rsid w:val="007757DA"/>
    <w:rsid w:val="007A1C0E"/>
    <w:rsid w:val="007E0EDF"/>
    <w:rsid w:val="007E68CB"/>
    <w:rsid w:val="00812C61"/>
    <w:rsid w:val="008415FA"/>
    <w:rsid w:val="008473FC"/>
    <w:rsid w:val="00850E68"/>
    <w:rsid w:val="008532C1"/>
    <w:rsid w:val="008659D3"/>
    <w:rsid w:val="0088255D"/>
    <w:rsid w:val="00894565"/>
    <w:rsid w:val="008A78AC"/>
    <w:rsid w:val="008C48B1"/>
    <w:rsid w:val="008C4C06"/>
    <w:rsid w:val="008C7490"/>
    <w:rsid w:val="008D5DF4"/>
    <w:rsid w:val="008F4E7B"/>
    <w:rsid w:val="00911F62"/>
    <w:rsid w:val="00925A72"/>
    <w:rsid w:val="00931018"/>
    <w:rsid w:val="0093606E"/>
    <w:rsid w:val="009608ED"/>
    <w:rsid w:val="00967380"/>
    <w:rsid w:val="009835E9"/>
    <w:rsid w:val="00985EB5"/>
    <w:rsid w:val="0099514D"/>
    <w:rsid w:val="009C6973"/>
    <w:rsid w:val="009D20C0"/>
    <w:rsid w:val="009D5EC9"/>
    <w:rsid w:val="009E299E"/>
    <w:rsid w:val="00A02617"/>
    <w:rsid w:val="00A22293"/>
    <w:rsid w:val="00A22E73"/>
    <w:rsid w:val="00A414C6"/>
    <w:rsid w:val="00A5033A"/>
    <w:rsid w:val="00A81826"/>
    <w:rsid w:val="00AA5672"/>
    <w:rsid w:val="00AA6252"/>
    <w:rsid w:val="00AA7F39"/>
    <w:rsid w:val="00AB3ECC"/>
    <w:rsid w:val="00AB77C0"/>
    <w:rsid w:val="00AC3E0B"/>
    <w:rsid w:val="00AE2B9C"/>
    <w:rsid w:val="00AF059A"/>
    <w:rsid w:val="00AF4C55"/>
    <w:rsid w:val="00B1048D"/>
    <w:rsid w:val="00B154F7"/>
    <w:rsid w:val="00B4267A"/>
    <w:rsid w:val="00B505E3"/>
    <w:rsid w:val="00B6694B"/>
    <w:rsid w:val="00B73626"/>
    <w:rsid w:val="00B7624D"/>
    <w:rsid w:val="00B832E4"/>
    <w:rsid w:val="00BA26C2"/>
    <w:rsid w:val="00BC281D"/>
    <w:rsid w:val="00BC3157"/>
    <w:rsid w:val="00BC56D7"/>
    <w:rsid w:val="00BD2C2F"/>
    <w:rsid w:val="00BE1B87"/>
    <w:rsid w:val="00BF0367"/>
    <w:rsid w:val="00BF57DE"/>
    <w:rsid w:val="00BF625D"/>
    <w:rsid w:val="00C35129"/>
    <w:rsid w:val="00C504BF"/>
    <w:rsid w:val="00C679D2"/>
    <w:rsid w:val="00C735D5"/>
    <w:rsid w:val="00CB0607"/>
    <w:rsid w:val="00CC3F6E"/>
    <w:rsid w:val="00CD1F5A"/>
    <w:rsid w:val="00CD781A"/>
    <w:rsid w:val="00CF0D6E"/>
    <w:rsid w:val="00CF7B2C"/>
    <w:rsid w:val="00D04222"/>
    <w:rsid w:val="00D06C8C"/>
    <w:rsid w:val="00D145F9"/>
    <w:rsid w:val="00D2483C"/>
    <w:rsid w:val="00D36030"/>
    <w:rsid w:val="00D416DC"/>
    <w:rsid w:val="00D60B40"/>
    <w:rsid w:val="00D636F6"/>
    <w:rsid w:val="00D73F4A"/>
    <w:rsid w:val="00D75984"/>
    <w:rsid w:val="00D84570"/>
    <w:rsid w:val="00D874B8"/>
    <w:rsid w:val="00D9013E"/>
    <w:rsid w:val="00D91FD4"/>
    <w:rsid w:val="00DB248E"/>
    <w:rsid w:val="00DB26CF"/>
    <w:rsid w:val="00DB60D2"/>
    <w:rsid w:val="00DD6E65"/>
    <w:rsid w:val="00DE4F20"/>
    <w:rsid w:val="00DE728A"/>
    <w:rsid w:val="00DE7803"/>
    <w:rsid w:val="00DF2A5D"/>
    <w:rsid w:val="00DF331D"/>
    <w:rsid w:val="00E01E7B"/>
    <w:rsid w:val="00E0326C"/>
    <w:rsid w:val="00E0797C"/>
    <w:rsid w:val="00E13589"/>
    <w:rsid w:val="00E15C32"/>
    <w:rsid w:val="00E204FB"/>
    <w:rsid w:val="00E22A81"/>
    <w:rsid w:val="00E474D2"/>
    <w:rsid w:val="00E81683"/>
    <w:rsid w:val="00E92BE0"/>
    <w:rsid w:val="00E93BCC"/>
    <w:rsid w:val="00ED0064"/>
    <w:rsid w:val="00F14E9D"/>
    <w:rsid w:val="00F4146B"/>
    <w:rsid w:val="00F46B3A"/>
    <w:rsid w:val="00F57698"/>
    <w:rsid w:val="00F62E73"/>
    <w:rsid w:val="00F853AF"/>
    <w:rsid w:val="00F92366"/>
    <w:rsid w:val="00FA1B2D"/>
    <w:rsid w:val="00FB20FC"/>
    <w:rsid w:val="00FB51DE"/>
    <w:rsid w:val="00FB7EF1"/>
    <w:rsid w:val="00FD067A"/>
    <w:rsid w:val="00FE24E9"/>
    <w:rsid w:val="00FE4EB0"/>
    <w:rsid w:val="00FE664E"/>
    <w:rsid w:val="00FF027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119D1C"/>
  <w15:docId w15:val="{9B516958-F613-483B-856D-001111B0F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color w:val="434343"/>
        <w:sz w:val="24"/>
        <w:szCs w:val="24"/>
        <w:lang w:val="ca" w:eastAsia="es-E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E468C"/>
  </w:style>
  <w:style w:type="paragraph" w:styleId="Heading1">
    <w:name w:val="heading 1"/>
    <w:basedOn w:val="Normal"/>
    <w:next w:val="Normal"/>
    <w:uiPriority w:val="9"/>
    <w:qFormat/>
    <w:pPr>
      <w:keepNext/>
      <w:keepLines/>
      <w:outlineLvl w:val="0"/>
    </w:pPr>
    <w:rPr>
      <w:b/>
      <w:color w:val="999999"/>
      <w:sz w:val="48"/>
      <w:szCs w:val="48"/>
    </w:rPr>
  </w:style>
  <w:style w:type="paragraph" w:styleId="Heading2">
    <w:name w:val="heading 2"/>
    <w:basedOn w:val="Normal"/>
    <w:next w:val="Normal"/>
    <w:qFormat/>
    <w:pPr>
      <w:keepNext/>
      <w:keepLines/>
      <w:outlineLvl w:val="1"/>
    </w:pPr>
    <w:rPr>
      <w:b/>
      <w:sz w:val="36"/>
      <w:szCs w:val="36"/>
    </w:rPr>
  </w:style>
  <w:style w:type="paragraph" w:styleId="Heading3">
    <w:name w:val="heading 3"/>
    <w:basedOn w:val="Normal"/>
    <w:next w:val="Normal"/>
    <w:pPr>
      <w:keepNext/>
      <w:keepLines/>
      <w:spacing w:before="320" w:after="80"/>
      <w:outlineLvl w:val="2"/>
    </w:pPr>
    <w:rPr>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jc w:val="center"/>
    </w:pPr>
    <w:rPr>
      <w:b/>
      <w:color w:val="1155CC"/>
      <w:sz w:val="60"/>
      <w:szCs w:val="60"/>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A22293"/>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07614B"/>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s-ES"/>
    </w:rPr>
  </w:style>
  <w:style w:type="paragraph" w:styleId="TOC1">
    <w:name w:val="toc 1"/>
    <w:basedOn w:val="Normal"/>
    <w:next w:val="Normal"/>
    <w:autoRedefine/>
    <w:uiPriority w:val="39"/>
    <w:unhideWhenUsed/>
    <w:rsid w:val="00E0797C"/>
    <w:pPr>
      <w:tabs>
        <w:tab w:val="right" w:leader="dot" w:pos="9019"/>
      </w:tabs>
      <w:spacing w:before="120"/>
      <w:jc w:val="left"/>
    </w:pPr>
    <w:rPr>
      <w:rFonts w:asciiTheme="majorHAnsi" w:hAnsiTheme="majorHAnsi" w:cstheme="majorHAnsi"/>
      <w:noProof/>
      <w:color w:val="auto"/>
      <w:lang w:val="en-GB"/>
    </w:rPr>
  </w:style>
  <w:style w:type="paragraph" w:styleId="TOC2">
    <w:name w:val="toc 2"/>
    <w:basedOn w:val="Normal"/>
    <w:next w:val="Normal"/>
    <w:autoRedefine/>
    <w:uiPriority w:val="39"/>
    <w:unhideWhenUsed/>
    <w:rsid w:val="0007614B"/>
    <w:pPr>
      <w:spacing w:before="120"/>
      <w:ind w:left="240"/>
      <w:jc w:val="left"/>
    </w:pPr>
    <w:rPr>
      <w:rFonts w:asciiTheme="minorHAnsi" w:hAnsiTheme="minorHAnsi"/>
      <w:b/>
      <w:bCs/>
      <w:sz w:val="22"/>
      <w:szCs w:val="22"/>
    </w:rPr>
  </w:style>
  <w:style w:type="character" w:styleId="Hyperlink">
    <w:name w:val="Hyperlink"/>
    <w:basedOn w:val="DefaultParagraphFont"/>
    <w:uiPriority w:val="99"/>
    <w:unhideWhenUsed/>
    <w:rsid w:val="0007614B"/>
    <w:rPr>
      <w:color w:val="0000FF" w:themeColor="hyperlink"/>
      <w:u w:val="single"/>
    </w:rPr>
  </w:style>
  <w:style w:type="paragraph" w:styleId="BalloonText">
    <w:name w:val="Balloon Text"/>
    <w:basedOn w:val="Normal"/>
    <w:link w:val="BalloonTextChar"/>
    <w:uiPriority w:val="99"/>
    <w:semiHidden/>
    <w:unhideWhenUsed/>
    <w:rsid w:val="00433AC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3ACD"/>
    <w:rPr>
      <w:rFonts w:ascii="Segoe UI" w:hAnsi="Segoe UI" w:cs="Segoe UI"/>
      <w:sz w:val="18"/>
      <w:szCs w:val="18"/>
    </w:rPr>
  </w:style>
  <w:style w:type="paragraph" w:styleId="EndnoteText">
    <w:name w:val="endnote text"/>
    <w:basedOn w:val="Normal"/>
    <w:link w:val="EndnoteTextChar"/>
    <w:uiPriority w:val="99"/>
    <w:semiHidden/>
    <w:unhideWhenUsed/>
    <w:rsid w:val="00B7624D"/>
    <w:pPr>
      <w:spacing w:line="240" w:lineRule="auto"/>
    </w:pPr>
    <w:rPr>
      <w:sz w:val="20"/>
      <w:szCs w:val="20"/>
    </w:rPr>
  </w:style>
  <w:style w:type="character" w:customStyle="1" w:styleId="EndnoteTextChar">
    <w:name w:val="Endnote Text Char"/>
    <w:basedOn w:val="DefaultParagraphFont"/>
    <w:link w:val="EndnoteText"/>
    <w:uiPriority w:val="99"/>
    <w:semiHidden/>
    <w:rsid w:val="00B7624D"/>
    <w:rPr>
      <w:sz w:val="20"/>
      <w:szCs w:val="20"/>
    </w:rPr>
  </w:style>
  <w:style w:type="character" w:styleId="EndnoteReference">
    <w:name w:val="endnote reference"/>
    <w:basedOn w:val="DefaultParagraphFont"/>
    <w:uiPriority w:val="99"/>
    <w:semiHidden/>
    <w:unhideWhenUsed/>
    <w:rsid w:val="00B7624D"/>
    <w:rPr>
      <w:vertAlign w:val="superscript"/>
    </w:rPr>
  </w:style>
  <w:style w:type="paragraph" w:styleId="FootnoteText">
    <w:name w:val="footnote text"/>
    <w:basedOn w:val="Normal"/>
    <w:link w:val="FootnoteTextChar"/>
    <w:uiPriority w:val="99"/>
    <w:semiHidden/>
    <w:unhideWhenUsed/>
    <w:rsid w:val="00B7624D"/>
    <w:pPr>
      <w:spacing w:line="240" w:lineRule="auto"/>
    </w:pPr>
    <w:rPr>
      <w:sz w:val="20"/>
      <w:szCs w:val="20"/>
    </w:rPr>
  </w:style>
  <w:style w:type="character" w:customStyle="1" w:styleId="FootnoteTextChar">
    <w:name w:val="Footnote Text Char"/>
    <w:basedOn w:val="DefaultParagraphFont"/>
    <w:link w:val="FootnoteText"/>
    <w:uiPriority w:val="99"/>
    <w:semiHidden/>
    <w:rsid w:val="00B7624D"/>
    <w:rPr>
      <w:sz w:val="20"/>
      <w:szCs w:val="20"/>
    </w:rPr>
  </w:style>
  <w:style w:type="character" w:styleId="FootnoteReference">
    <w:name w:val="footnote reference"/>
    <w:basedOn w:val="DefaultParagraphFont"/>
    <w:uiPriority w:val="99"/>
    <w:semiHidden/>
    <w:unhideWhenUsed/>
    <w:rsid w:val="00B7624D"/>
    <w:rPr>
      <w:vertAlign w:val="superscript"/>
    </w:rPr>
  </w:style>
  <w:style w:type="character" w:styleId="UnresolvedMention">
    <w:name w:val="Unresolved Mention"/>
    <w:basedOn w:val="DefaultParagraphFont"/>
    <w:uiPriority w:val="99"/>
    <w:semiHidden/>
    <w:unhideWhenUsed/>
    <w:rsid w:val="003F7B3E"/>
    <w:rPr>
      <w:color w:val="605E5C"/>
      <w:shd w:val="clear" w:color="auto" w:fill="E1DFDD"/>
    </w:rPr>
  </w:style>
  <w:style w:type="character" w:styleId="FollowedHyperlink">
    <w:name w:val="FollowedHyperlink"/>
    <w:basedOn w:val="DefaultParagraphFont"/>
    <w:uiPriority w:val="99"/>
    <w:semiHidden/>
    <w:unhideWhenUsed/>
    <w:rsid w:val="003F7B3E"/>
    <w:rPr>
      <w:color w:val="800080" w:themeColor="followedHyperlink"/>
      <w:u w:val="single"/>
    </w:rPr>
  </w:style>
  <w:style w:type="paragraph" w:styleId="Header">
    <w:name w:val="header"/>
    <w:basedOn w:val="Normal"/>
    <w:link w:val="HeaderChar"/>
    <w:uiPriority w:val="99"/>
    <w:unhideWhenUsed/>
    <w:rsid w:val="00436F27"/>
    <w:pPr>
      <w:tabs>
        <w:tab w:val="center" w:pos="4252"/>
        <w:tab w:val="right" w:pos="8504"/>
      </w:tabs>
      <w:spacing w:line="240" w:lineRule="auto"/>
    </w:pPr>
  </w:style>
  <w:style w:type="character" w:customStyle="1" w:styleId="HeaderChar">
    <w:name w:val="Header Char"/>
    <w:basedOn w:val="DefaultParagraphFont"/>
    <w:link w:val="Header"/>
    <w:uiPriority w:val="99"/>
    <w:rsid w:val="00436F27"/>
  </w:style>
  <w:style w:type="paragraph" w:styleId="Footer">
    <w:name w:val="footer"/>
    <w:basedOn w:val="Normal"/>
    <w:link w:val="FooterChar"/>
    <w:uiPriority w:val="99"/>
    <w:unhideWhenUsed/>
    <w:rsid w:val="00436F27"/>
    <w:pPr>
      <w:tabs>
        <w:tab w:val="center" w:pos="4252"/>
        <w:tab w:val="right" w:pos="8504"/>
      </w:tabs>
      <w:spacing w:line="240" w:lineRule="auto"/>
    </w:pPr>
  </w:style>
  <w:style w:type="character" w:customStyle="1" w:styleId="FooterChar">
    <w:name w:val="Footer Char"/>
    <w:basedOn w:val="DefaultParagraphFont"/>
    <w:link w:val="Footer"/>
    <w:uiPriority w:val="99"/>
    <w:rsid w:val="00436F27"/>
  </w:style>
  <w:style w:type="character" w:styleId="BookTitle">
    <w:name w:val="Book Title"/>
    <w:basedOn w:val="DefaultParagraphFont"/>
    <w:uiPriority w:val="33"/>
    <w:qFormat/>
    <w:rsid w:val="003E468C"/>
    <w:rPr>
      <w:b/>
      <w:bCs/>
      <w:i/>
      <w:iCs/>
      <w:spacing w:val="5"/>
    </w:rPr>
  </w:style>
  <w:style w:type="paragraph" w:styleId="TOC4">
    <w:name w:val="toc 4"/>
    <w:basedOn w:val="Normal"/>
    <w:next w:val="Normal"/>
    <w:autoRedefine/>
    <w:uiPriority w:val="39"/>
    <w:unhideWhenUsed/>
    <w:rsid w:val="003E468C"/>
    <w:pPr>
      <w:ind w:left="720"/>
      <w:jc w:val="left"/>
    </w:pPr>
    <w:rPr>
      <w:rFonts w:asciiTheme="minorHAnsi" w:hAnsiTheme="minorHAnsi"/>
      <w:sz w:val="20"/>
      <w:szCs w:val="20"/>
    </w:rPr>
  </w:style>
  <w:style w:type="character" w:styleId="CommentReference">
    <w:name w:val="annotation reference"/>
    <w:basedOn w:val="DefaultParagraphFont"/>
    <w:uiPriority w:val="99"/>
    <w:semiHidden/>
    <w:unhideWhenUsed/>
    <w:rsid w:val="001D46AB"/>
    <w:rPr>
      <w:sz w:val="16"/>
      <w:szCs w:val="16"/>
    </w:rPr>
  </w:style>
  <w:style w:type="paragraph" w:styleId="CommentText">
    <w:name w:val="annotation text"/>
    <w:basedOn w:val="Normal"/>
    <w:link w:val="CommentTextChar"/>
    <w:uiPriority w:val="99"/>
    <w:semiHidden/>
    <w:unhideWhenUsed/>
    <w:rsid w:val="001D46AB"/>
    <w:pPr>
      <w:spacing w:line="240" w:lineRule="auto"/>
    </w:pPr>
    <w:rPr>
      <w:sz w:val="20"/>
      <w:szCs w:val="20"/>
    </w:rPr>
  </w:style>
  <w:style w:type="character" w:customStyle="1" w:styleId="CommentTextChar">
    <w:name w:val="Comment Text Char"/>
    <w:basedOn w:val="DefaultParagraphFont"/>
    <w:link w:val="CommentText"/>
    <w:uiPriority w:val="99"/>
    <w:semiHidden/>
    <w:rsid w:val="001D46AB"/>
    <w:rPr>
      <w:sz w:val="20"/>
      <w:szCs w:val="20"/>
    </w:rPr>
  </w:style>
  <w:style w:type="paragraph" w:styleId="CommentSubject">
    <w:name w:val="annotation subject"/>
    <w:basedOn w:val="CommentText"/>
    <w:next w:val="CommentText"/>
    <w:link w:val="CommentSubjectChar"/>
    <w:uiPriority w:val="99"/>
    <w:semiHidden/>
    <w:unhideWhenUsed/>
    <w:rsid w:val="001D46AB"/>
    <w:rPr>
      <w:b/>
      <w:bCs/>
    </w:rPr>
  </w:style>
  <w:style w:type="character" w:customStyle="1" w:styleId="CommentSubjectChar">
    <w:name w:val="Comment Subject Char"/>
    <w:basedOn w:val="CommentTextChar"/>
    <w:link w:val="CommentSubject"/>
    <w:uiPriority w:val="99"/>
    <w:semiHidden/>
    <w:rsid w:val="001D46AB"/>
    <w:rPr>
      <w:b/>
      <w:bCs/>
      <w:sz w:val="20"/>
      <w:szCs w:val="20"/>
    </w:rPr>
  </w:style>
  <w:style w:type="paragraph" w:customStyle="1" w:styleId="Indiceentexto">
    <w:name w:val="Indice en texto"/>
    <w:basedOn w:val="Heading4"/>
    <w:next w:val="Normal"/>
    <w:link w:val="IndiceentextoCar"/>
    <w:autoRedefine/>
    <w:qFormat/>
    <w:rsid w:val="00AF059A"/>
    <w:rPr>
      <w:b/>
      <w:color w:val="365F91" w:themeColor="accent1" w:themeShade="BF"/>
      <w:lang w:val="en-GB"/>
    </w:rPr>
  </w:style>
  <w:style w:type="character" w:customStyle="1" w:styleId="IndiceentextoCar">
    <w:name w:val="Indice en texto Car"/>
    <w:basedOn w:val="DefaultParagraphFont"/>
    <w:link w:val="Indiceentexto"/>
    <w:rsid w:val="00AF059A"/>
    <w:rPr>
      <w:b/>
      <w:color w:val="365F91" w:themeColor="accent1" w:themeShade="BF"/>
      <w:lang w:val="en-GB"/>
    </w:rPr>
  </w:style>
  <w:style w:type="paragraph" w:styleId="NoSpacing">
    <w:name w:val="No Spacing"/>
    <w:uiPriority w:val="1"/>
    <w:qFormat/>
    <w:rsid w:val="00D874B8"/>
    <w:pPr>
      <w:spacing w:line="240" w:lineRule="auto"/>
    </w:pPr>
  </w:style>
  <w:style w:type="paragraph" w:styleId="Revision">
    <w:name w:val="Revision"/>
    <w:hidden/>
    <w:uiPriority w:val="99"/>
    <w:semiHidden/>
    <w:rsid w:val="00CC3F6E"/>
    <w:pPr>
      <w:spacing w:line="240" w:lineRule="auto"/>
      <w:jc w:val="left"/>
    </w:pPr>
  </w:style>
  <w:style w:type="paragraph" w:styleId="TOC3">
    <w:name w:val="toc 3"/>
    <w:basedOn w:val="Normal"/>
    <w:next w:val="Normal"/>
    <w:autoRedefine/>
    <w:uiPriority w:val="39"/>
    <w:semiHidden/>
    <w:unhideWhenUsed/>
    <w:rsid w:val="00E0326C"/>
    <w:pPr>
      <w:ind w:left="480"/>
      <w:jc w:val="left"/>
    </w:pPr>
    <w:rPr>
      <w:rFonts w:asciiTheme="minorHAnsi" w:hAnsiTheme="minorHAnsi"/>
      <w:sz w:val="20"/>
      <w:szCs w:val="20"/>
    </w:rPr>
  </w:style>
  <w:style w:type="paragraph" w:styleId="TOC5">
    <w:name w:val="toc 5"/>
    <w:basedOn w:val="Normal"/>
    <w:next w:val="Normal"/>
    <w:autoRedefine/>
    <w:uiPriority w:val="39"/>
    <w:semiHidden/>
    <w:unhideWhenUsed/>
    <w:rsid w:val="00E0326C"/>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E0326C"/>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E0326C"/>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E0326C"/>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E0326C"/>
    <w:pPr>
      <w:ind w:left="1920"/>
      <w:jc w:val="left"/>
    </w:pPr>
    <w:rPr>
      <w:rFonts w:asciiTheme="minorHAnsi" w:hAnsiTheme="minorHAnsi"/>
      <w:sz w:val="20"/>
      <w:szCs w:val="20"/>
    </w:rPr>
  </w:style>
  <w:style w:type="character" w:styleId="IntenseReference">
    <w:name w:val="Intense Reference"/>
    <w:basedOn w:val="DefaultParagraphFont"/>
    <w:uiPriority w:val="32"/>
    <w:qFormat/>
    <w:rsid w:val="00E0797C"/>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477690">
      <w:bodyDiv w:val="1"/>
      <w:marLeft w:val="0"/>
      <w:marRight w:val="0"/>
      <w:marTop w:val="0"/>
      <w:marBottom w:val="0"/>
      <w:divBdr>
        <w:top w:val="none" w:sz="0" w:space="0" w:color="auto"/>
        <w:left w:val="none" w:sz="0" w:space="0" w:color="auto"/>
        <w:bottom w:val="none" w:sz="0" w:space="0" w:color="auto"/>
        <w:right w:val="none" w:sz="0" w:space="0" w:color="auto"/>
      </w:divBdr>
    </w:div>
    <w:div w:id="708646957">
      <w:bodyDiv w:val="1"/>
      <w:marLeft w:val="0"/>
      <w:marRight w:val="0"/>
      <w:marTop w:val="0"/>
      <w:marBottom w:val="0"/>
      <w:divBdr>
        <w:top w:val="none" w:sz="0" w:space="0" w:color="auto"/>
        <w:left w:val="none" w:sz="0" w:space="0" w:color="auto"/>
        <w:bottom w:val="none" w:sz="0" w:space="0" w:color="auto"/>
        <w:right w:val="none" w:sz="0" w:space="0" w:color="auto"/>
      </w:divBdr>
      <w:divsChild>
        <w:div w:id="95909100">
          <w:marLeft w:val="0"/>
          <w:marRight w:val="0"/>
          <w:marTop w:val="0"/>
          <w:marBottom w:val="0"/>
          <w:divBdr>
            <w:top w:val="none" w:sz="0" w:space="0" w:color="auto"/>
            <w:left w:val="none" w:sz="0" w:space="0" w:color="auto"/>
            <w:bottom w:val="none" w:sz="0" w:space="0" w:color="auto"/>
            <w:right w:val="none" w:sz="0" w:space="0" w:color="auto"/>
          </w:divBdr>
          <w:divsChild>
            <w:div w:id="1488596301">
              <w:marLeft w:val="0"/>
              <w:marRight w:val="0"/>
              <w:marTop w:val="0"/>
              <w:marBottom w:val="0"/>
              <w:divBdr>
                <w:top w:val="none" w:sz="0" w:space="0" w:color="auto"/>
                <w:left w:val="none" w:sz="0" w:space="0" w:color="auto"/>
                <w:bottom w:val="none" w:sz="0" w:space="0" w:color="auto"/>
                <w:right w:val="none" w:sz="0" w:space="0" w:color="auto"/>
              </w:divBdr>
              <w:divsChild>
                <w:div w:id="382291385">
                  <w:marLeft w:val="0"/>
                  <w:marRight w:val="0"/>
                  <w:marTop w:val="0"/>
                  <w:marBottom w:val="0"/>
                  <w:divBdr>
                    <w:top w:val="none" w:sz="0" w:space="0" w:color="auto"/>
                    <w:left w:val="none" w:sz="0" w:space="0" w:color="auto"/>
                    <w:bottom w:val="none" w:sz="0" w:space="0" w:color="auto"/>
                    <w:right w:val="none" w:sz="0" w:space="0" w:color="auto"/>
                  </w:divBdr>
                  <w:divsChild>
                    <w:div w:id="547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054837">
      <w:bodyDiv w:val="1"/>
      <w:marLeft w:val="0"/>
      <w:marRight w:val="0"/>
      <w:marTop w:val="0"/>
      <w:marBottom w:val="0"/>
      <w:divBdr>
        <w:top w:val="none" w:sz="0" w:space="0" w:color="auto"/>
        <w:left w:val="none" w:sz="0" w:space="0" w:color="auto"/>
        <w:bottom w:val="none" w:sz="0" w:space="0" w:color="auto"/>
        <w:right w:val="none" w:sz="0" w:space="0" w:color="auto"/>
      </w:divBdr>
    </w:div>
    <w:div w:id="1144541870">
      <w:bodyDiv w:val="1"/>
      <w:marLeft w:val="0"/>
      <w:marRight w:val="0"/>
      <w:marTop w:val="0"/>
      <w:marBottom w:val="0"/>
      <w:divBdr>
        <w:top w:val="none" w:sz="0" w:space="0" w:color="auto"/>
        <w:left w:val="none" w:sz="0" w:space="0" w:color="auto"/>
        <w:bottom w:val="none" w:sz="0" w:space="0" w:color="auto"/>
        <w:right w:val="none" w:sz="0" w:space="0" w:color="auto"/>
      </w:divBdr>
      <w:divsChild>
        <w:div w:id="609748644">
          <w:marLeft w:val="0"/>
          <w:marRight w:val="0"/>
          <w:marTop w:val="0"/>
          <w:marBottom w:val="0"/>
          <w:divBdr>
            <w:top w:val="none" w:sz="0" w:space="0" w:color="auto"/>
            <w:left w:val="none" w:sz="0" w:space="0" w:color="auto"/>
            <w:bottom w:val="none" w:sz="0" w:space="0" w:color="auto"/>
            <w:right w:val="none" w:sz="0" w:space="0" w:color="auto"/>
          </w:divBdr>
          <w:divsChild>
            <w:div w:id="1251041975">
              <w:marLeft w:val="0"/>
              <w:marRight w:val="0"/>
              <w:marTop w:val="0"/>
              <w:marBottom w:val="0"/>
              <w:divBdr>
                <w:top w:val="none" w:sz="0" w:space="0" w:color="auto"/>
                <w:left w:val="none" w:sz="0" w:space="0" w:color="auto"/>
                <w:bottom w:val="none" w:sz="0" w:space="0" w:color="auto"/>
                <w:right w:val="none" w:sz="0" w:space="0" w:color="auto"/>
              </w:divBdr>
              <w:divsChild>
                <w:div w:id="747187312">
                  <w:marLeft w:val="0"/>
                  <w:marRight w:val="0"/>
                  <w:marTop w:val="0"/>
                  <w:marBottom w:val="0"/>
                  <w:divBdr>
                    <w:top w:val="none" w:sz="0" w:space="0" w:color="auto"/>
                    <w:left w:val="none" w:sz="0" w:space="0" w:color="auto"/>
                    <w:bottom w:val="none" w:sz="0" w:space="0" w:color="auto"/>
                    <w:right w:val="none" w:sz="0" w:space="0" w:color="auto"/>
                  </w:divBdr>
                  <w:divsChild>
                    <w:div w:id="204302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898981">
      <w:bodyDiv w:val="1"/>
      <w:marLeft w:val="0"/>
      <w:marRight w:val="0"/>
      <w:marTop w:val="0"/>
      <w:marBottom w:val="0"/>
      <w:divBdr>
        <w:top w:val="none" w:sz="0" w:space="0" w:color="auto"/>
        <w:left w:val="none" w:sz="0" w:space="0" w:color="auto"/>
        <w:bottom w:val="none" w:sz="0" w:space="0" w:color="auto"/>
        <w:right w:val="none" w:sz="0" w:space="0" w:color="auto"/>
      </w:divBdr>
    </w:div>
    <w:div w:id="1277059366">
      <w:bodyDiv w:val="1"/>
      <w:marLeft w:val="0"/>
      <w:marRight w:val="0"/>
      <w:marTop w:val="0"/>
      <w:marBottom w:val="0"/>
      <w:divBdr>
        <w:top w:val="none" w:sz="0" w:space="0" w:color="auto"/>
        <w:left w:val="none" w:sz="0" w:space="0" w:color="auto"/>
        <w:bottom w:val="none" w:sz="0" w:space="0" w:color="auto"/>
        <w:right w:val="none" w:sz="0" w:space="0" w:color="auto"/>
      </w:divBdr>
    </w:div>
    <w:div w:id="13179977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hyperlink" Target="https://ec.europa.eu/esco/portal/escopedia/International_Standard_Classification_of_Education_58__Fields_of_Education_and_Training_2013__40_ISCED-F_41_" TargetMode="External"/><Relationship Id="rId42" Type="http://schemas.openxmlformats.org/officeDocument/2006/relationships/image" Target="media/image27.png"/><Relationship Id="rId47" Type="http://schemas.openxmlformats.org/officeDocument/2006/relationships/hyperlink" Target="https://ec.europa.eu/ploteus/sites/eac-eqf/files/broch_en.pdf"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microsoft.com/office/2011/relationships/commentsExtended" Target="commentsExtended.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www.esa.int/Enabling_Support/Space_Engineering_Technology/Radio_Frequency_Systems/Open_Source_Software_Resources_for_Space_Downstream_Applications"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geotec.uji.es/" TargetMode="External"/><Relationship Id="rId19" Type="http://schemas.openxmlformats.org/officeDocument/2006/relationships/image" Target="media/image9.png"/><Relationship Id="rId31" Type="http://schemas.microsoft.com/office/2018/08/relationships/commentsExtensible" Target="commentsExtensible.xml"/><Relationship Id="rId44" Type="http://schemas.openxmlformats.org/officeDocument/2006/relationships/hyperlink" Target="https://inspire-reference.jrc.ec.europa.eu/tools" TargetMode="External"/><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ec.europa.eu/esco/portal/skil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microsoft.com/office/2016/09/relationships/commentsIds" Target="commentsIds.xml"/><Relationship Id="rId35" Type="http://schemas.openxmlformats.org/officeDocument/2006/relationships/image" Target="media/image20.png"/><Relationship Id="rId43" Type="http://schemas.openxmlformats.org/officeDocument/2006/relationships/hyperlink" Target="http://database.eohandbook.com/data/dataactivity.aspx" TargetMode="External"/><Relationship Id="rId48" Type="http://schemas.openxmlformats.org/officeDocument/2006/relationships/hyperlink" Target="https://ec.europa.eu/esco/portal/escopedia/International_Standard_Classification_of_Education_58__Fields_of_Education_and_Training_2013__40_ISCED-F_41_" TargetMode="External"/><Relationship Id="rId8" Type="http://schemas.openxmlformats.org/officeDocument/2006/relationships/hyperlink" Target="http://ucgis-tools-opt.web.app/"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comments" Target="comments.xml"/><Relationship Id="rId36" Type="http://schemas.openxmlformats.org/officeDocument/2006/relationships/image" Target="media/image21.pn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BCD9D-DCB3-40F9-9B6A-6488DCE71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2932</Words>
  <Characters>16719</Characters>
  <Application>Microsoft Office Word</Application>
  <DocSecurity>0</DocSecurity>
  <Lines>139</Lines>
  <Paragraphs>39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Tefi</dc:creator>
  <cp:lastModifiedBy>Aida Monfort</cp:lastModifiedBy>
  <cp:revision>3</cp:revision>
  <cp:lastPrinted>2023-07-11T11:00:00Z</cp:lastPrinted>
  <dcterms:created xsi:type="dcterms:W3CDTF">2023-07-11T11:00:00Z</dcterms:created>
  <dcterms:modified xsi:type="dcterms:W3CDTF">2023-07-11T11:02:00Z</dcterms:modified>
</cp:coreProperties>
</file>